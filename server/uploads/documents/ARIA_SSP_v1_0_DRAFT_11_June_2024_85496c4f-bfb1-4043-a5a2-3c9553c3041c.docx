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sdtfl w16du wp14">
  <w:body>
    <w:bookmarkStart w:name="_Toc2773152" w:displacedByCustomXml="next" w:id="0"/>
    <w:sdt>
      <w:sdtPr>
        <w:id w:val="-1496030245"/>
        <w:docPartObj>
          <w:docPartGallery w:val="Cover Pages"/>
          <w:docPartUnique/>
        </w:docPartObj>
      </w:sdtPr>
      <w:sdtContent>
        <w:p w:rsidRPr="00BB61B6" w:rsidR="008D5CA9" w:rsidP="00BB61B6" w:rsidRDefault="008D5CA9" w14:paraId="759B31FF" w14:textId="77777777"/>
        <w:p w:rsidRPr="00BB61B6" w:rsidR="00A46E38" w:rsidP="00BB61B6" w:rsidRDefault="00A46E38" w14:paraId="4FCA375A" w14:textId="77777777">
          <w:pPr>
            <w:jc w:val="left"/>
          </w:pPr>
        </w:p>
        <w:p w:rsidRPr="00BB61B6" w:rsidR="00A46E38" w:rsidP="00BB61B6" w:rsidRDefault="00A46E38" w14:paraId="1BBA5E20" w14:textId="77777777">
          <w:pPr>
            <w:jc w:val="left"/>
          </w:pPr>
        </w:p>
        <w:p w:rsidRPr="00BB61B6" w:rsidR="00A46E38" w:rsidP="00BB61B6" w:rsidRDefault="00A46E38" w14:paraId="57B9B0B7" w14:textId="77777777">
          <w:pPr>
            <w:jc w:val="left"/>
          </w:pPr>
        </w:p>
        <w:p w:rsidRPr="00BB61B6" w:rsidR="00A46E38" w:rsidP="00BB61B6" w:rsidRDefault="000E0CD5" w14:paraId="09BD3413" w14:textId="4EAF70C0">
          <w:pPr>
            <w:jc w:val="center"/>
          </w:pPr>
          <w:r w:rsidRPr="000E0CD5">
            <w:rPr>
              <w:noProof/>
            </w:rPr>
            <w:drawing>
              <wp:inline distT="0" distB="0" distL="0" distR="0" wp14:anchorId="3B8551EA" wp14:editId="79EC18A1">
                <wp:extent cx="4657485" cy="1151466"/>
                <wp:effectExtent l="0" t="0" r="3810" b="4445"/>
                <wp:docPr id="2050" name="Picture 2" descr="ARIA GROUP | LinkedIn">
                  <a:extLst xmlns:a="http://schemas.openxmlformats.org/drawingml/2006/main">
                    <a:ext uri="{FF2B5EF4-FFF2-40B4-BE49-F238E27FC236}">
                      <a16:creationId xmlns:a16="http://schemas.microsoft.com/office/drawing/2014/main" id="{83A17701-3A2F-3E77-2926-F34CEF5CCC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RIA GROUP | LinkedIn">
                          <a:extLst>
                            <a:ext uri="{FF2B5EF4-FFF2-40B4-BE49-F238E27FC236}">
                              <a16:creationId xmlns:a16="http://schemas.microsoft.com/office/drawing/2014/main" id="{83A17701-3A2F-3E77-2926-F34CEF5CCC26}"/>
                            </a:ext>
                          </a:extLst>
                        </pic:cNvPr>
                        <pic:cNvPicPr>
                          <a:picLocks noChangeAspect="1" noChangeArrowheads="1"/>
                        </pic:cNvPicPr>
                      </pic:nvPicPr>
                      <pic:blipFill rotWithShape="1">
                        <a:blip r:embed="rId11">
                          <a:extLst>
                            <a:ext uri="{28A0092B-C50C-407E-A947-70E740481C1C}">
                              <a14:useLocalDpi xmlns:a14="http://schemas.microsoft.com/office/drawing/2010/main" val="0"/>
                            </a:ext>
                          </a:extLst>
                        </a:blip>
                        <a:srcRect t="37313" b="37964"/>
                        <a:stretch/>
                      </pic:blipFill>
                      <pic:spPr bwMode="auto">
                        <a:xfrm>
                          <a:off x="0" y="0"/>
                          <a:ext cx="4716186" cy="1165979"/>
                        </a:xfrm>
                        <a:prstGeom prst="rect">
                          <a:avLst/>
                        </a:prstGeom>
                        <a:noFill/>
                      </pic:spPr>
                    </pic:pic>
                  </a:graphicData>
                </a:graphic>
              </wp:inline>
            </w:drawing>
          </w:r>
        </w:p>
        <w:p w:rsidRPr="00BB61B6" w:rsidR="00A46E38" w:rsidP="00BB61B6" w:rsidRDefault="00A46E38" w14:paraId="3A837D57" w14:textId="77777777">
          <w:bookmarkStart w:name="_Hlk875076" w:id="1"/>
        </w:p>
        <w:p w:rsidRPr="00BB61B6" w:rsidR="00A46E38" w:rsidP="00BB61B6" w:rsidRDefault="00A46E38" w14:paraId="616C5489" w14:textId="77777777"/>
        <w:p w:rsidRPr="00BB61B6" w:rsidR="00A46E38" w:rsidP="00BB61B6" w:rsidRDefault="00B0255C" w14:paraId="13F3F51F" w14:textId="3240B722">
          <w:pPr>
            <w:pStyle w:val="Default"/>
            <w:jc w:val="center"/>
            <w:rPr>
              <w:b/>
              <w:color w:val="auto"/>
              <w:sz w:val="64"/>
              <w:szCs w:val="64"/>
            </w:rPr>
          </w:pPr>
          <w:r w:rsidRPr="00BB61B6">
            <w:rPr>
              <w:b/>
              <w:color w:val="auto"/>
              <w:sz w:val="64"/>
              <w:szCs w:val="64"/>
            </w:rPr>
            <w:t>System Security Plan (SSP)</w:t>
          </w:r>
        </w:p>
        <w:p w:rsidRPr="00BB61B6" w:rsidR="00A46E38" w:rsidP="00BB61B6" w:rsidRDefault="00CD4410" w14:paraId="110F6894" w14:textId="174D82EA">
          <w:pPr>
            <w:pStyle w:val="Default"/>
            <w:jc w:val="center"/>
            <w:rPr>
              <w:b/>
              <w:color w:val="auto"/>
              <w:sz w:val="48"/>
              <w:szCs w:val="48"/>
            </w:rPr>
          </w:pPr>
          <w:r w:rsidRPr="00BB61B6">
            <w:rPr>
              <w:b/>
              <w:color w:val="auto"/>
              <w:sz w:val="48"/>
              <w:szCs w:val="48"/>
            </w:rPr>
            <w:t xml:space="preserve">Version </w:t>
          </w:r>
          <w:r w:rsidR="000E0CD5">
            <w:rPr>
              <w:b/>
              <w:color w:val="auto"/>
              <w:sz w:val="48"/>
              <w:szCs w:val="48"/>
            </w:rPr>
            <w:t>1.0</w:t>
          </w:r>
        </w:p>
        <w:bookmarkEnd w:id="1"/>
        <w:p w:rsidRPr="00BB61B6" w:rsidR="00A46E38" w:rsidP="00BB61B6" w:rsidRDefault="000E0CD5" w14:paraId="172B9FBA" w14:textId="061C99F3">
          <w:pPr>
            <w:tabs>
              <w:tab w:val="left" w:pos="-4400"/>
              <w:tab w:val="left" w:pos="360"/>
            </w:tabs>
            <w:kinsoku w:val="0"/>
            <w:overflowPunct w:val="0"/>
            <w:jc w:val="center"/>
            <w:textAlignment w:val="baseline"/>
            <w:rPr>
              <w:rFonts w:cs="Times New Roman"/>
              <w:sz w:val="36"/>
              <w:szCs w:val="36"/>
            </w:rPr>
          </w:pPr>
          <w:r>
            <w:rPr>
              <w:rFonts w:cs="Times New Roman"/>
              <w:b/>
              <w:bCs/>
              <w:color w:val="000000"/>
              <w:kern w:val="24"/>
              <w:sz w:val="36"/>
              <w:szCs w:val="36"/>
            </w:rPr>
            <w:t>ARIA Group, Inc.</w:t>
          </w:r>
        </w:p>
        <w:p w:rsidR="00A46E38" w:rsidP="00BB61B6" w:rsidRDefault="00610BFD" w14:paraId="0962AC71" w14:textId="30101D2B">
          <w:pPr>
            <w:tabs>
              <w:tab w:val="left" w:pos="-4400"/>
              <w:tab w:val="left" w:pos="360"/>
            </w:tabs>
            <w:kinsoku w:val="0"/>
            <w:overflowPunct w:val="0"/>
            <w:jc w:val="center"/>
            <w:textAlignment w:val="baseline"/>
            <w:rPr>
              <w:rFonts w:cs="Times New Roman"/>
              <w:color w:val="000000"/>
              <w:kern w:val="24"/>
              <w:sz w:val="36"/>
              <w:szCs w:val="36"/>
            </w:rPr>
          </w:pPr>
          <w:r>
            <w:rPr>
              <w:rFonts w:cs="Times New Roman"/>
              <w:color w:val="000000"/>
              <w:kern w:val="24"/>
              <w:sz w:val="36"/>
              <w:szCs w:val="36"/>
            </w:rPr>
            <w:t>17395 Daimler Street</w:t>
          </w:r>
        </w:p>
        <w:p w:rsidR="00610BFD" w:rsidP="00BB61B6" w:rsidRDefault="00610BFD" w14:paraId="11727A24" w14:textId="55C8C99B">
          <w:pPr>
            <w:tabs>
              <w:tab w:val="left" w:pos="-4400"/>
              <w:tab w:val="left" w:pos="360"/>
            </w:tabs>
            <w:kinsoku w:val="0"/>
            <w:overflowPunct w:val="0"/>
            <w:jc w:val="center"/>
            <w:textAlignment w:val="baseline"/>
            <w:rPr>
              <w:rFonts w:cs="Times New Roman"/>
              <w:color w:val="000000"/>
              <w:kern w:val="24"/>
              <w:sz w:val="36"/>
              <w:szCs w:val="36"/>
            </w:rPr>
          </w:pPr>
          <w:r>
            <w:rPr>
              <w:rFonts w:cs="Times New Roman"/>
              <w:color w:val="000000"/>
              <w:kern w:val="24"/>
              <w:sz w:val="36"/>
              <w:szCs w:val="36"/>
            </w:rPr>
            <w:t>Irvina, CA 92</w:t>
          </w:r>
          <w:r w:rsidR="00457A04">
            <w:rPr>
              <w:rFonts w:cs="Times New Roman"/>
              <w:color w:val="000000"/>
              <w:kern w:val="24"/>
              <w:sz w:val="36"/>
              <w:szCs w:val="36"/>
            </w:rPr>
            <w:t>614</w:t>
          </w:r>
        </w:p>
        <w:p w:rsidRPr="00BB61B6" w:rsidR="00457A04" w:rsidP="00BB61B6" w:rsidRDefault="00457A04" w14:paraId="5F955F75" w14:textId="1E200128">
          <w:pPr>
            <w:tabs>
              <w:tab w:val="left" w:pos="-4400"/>
              <w:tab w:val="left" w:pos="360"/>
            </w:tabs>
            <w:kinsoku w:val="0"/>
            <w:overflowPunct w:val="0"/>
            <w:jc w:val="center"/>
            <w:textAlignment w:val="baseline"/>
            <w:rPr>
              <w:rFonts w:cs="Times New Roman"/>
              <w:b/>
              <w:spacing w:val="-2"/>
              <w:sz w:val="36"/>
              <w:szCs w:val="36"/>
            </w:rPr>
          </w:pPr>
          <w:r>
            <w:rPr>
              <w:rFonts w:cs="Times New Roman"/>
              <w:color w:val="000000"/>
              <w:kern w:val="24"/>
              <w:sz w:val="36"/>
              <w:szCs w:val="36"/>
            </w:rPr>
            <w:t>United States of America</w:t>
          </w:r>
        </w:p>
        <w:p w:rsidRPr="00BB61B6" w:rsidR="00A46E38" w:rsidP="00BB61B6" w:rsidRDefault="00A46E38" w14:paraId="297E3036" w14:textId="685358EC">
          <w:pPr>
            <w:tabs>
              <w:tab w:val="left" w:pos="360"/>
              <w:tab w:val="center" w:pos="4500"/>
            </w:tabs>
            <w:suppressAutoHyphens/>
            <w:jc w:val="center"/>
            <w:rPr>
              <w:rFonts w:cs="Times New Roman"/>
              <w:b/>
              <w:spacing w:val="-2"/>
              <w:sz w:val="36"/>
              <w:szCs w:val="36"/>
              <w:lang w:val="fr-FR"/>
            </w:rPr>
          </w:pPr>
          <w:r w:rsidRPr="00BB61B6">
            <w:rPr>
              <w:rFonts w:cs="Times New Roman"/>
              <w:b/>
              <w:spacing w:val="-2"/>
              <w:sz w:val="36"/>
              <w:szCs w:val="36"/>
              <w:lang w:val="fr-FR"/>
            </w:rPr>
            <w:t xml:space="preserve">CAGE </w:t>
          </w:r>
          <w:del w:author="Eric Rockwell" w:date="2025-02-21T13:30:00Z" w16du:dateUtc="2025-02-21T21:30:00Z" w:id="2">
            <w:r w:rsidDel="008554F8" w:rsidR="00610BFD">
              <w:rPr>
                <w:rFonts w:cs="Times New Roman"/>
                <w:b/>
                <w:spacing w:val="-2"/>
                <w:sz w:val="36"/>
                <w:szCs w:val="36"/>
                <w:lang w:val="fr-FR"/>
              </w:rPr>
              <w:delText>XXXXX</w:delText>
            </w:r>
          </w:del>
          <w:ins w:author="Eric Rockwell" w:date="2025-02-21T13:30:00Z" w16du:dateUtc="2025-02-21T21:30:00Z" w:id="3">
            <w:r w:rsidR="008554F8">
              <w:rPr>
                <w:rFonts w:cs="Times New Roman"/>
                <w:b/>
                <w:spacing w:val="-2"/>
                <w:sz w:val="36"/>
                <w:szCs w:val="36"/>
                <w:lang w:val="fr-FR"/>
              </w:rPr>
              <w:t>37JU8</w:t>
            </w:r>
          </w:ins>
        </w:p>
        <w:p w:rsidRPr="00BB61B6" w:rsidR="00A46E38" w:rsidP="00BB61B6" w:rsidRDefault="00A46E38" w14:paraId="690C5431" w14:textId="77777777">
          <w:pPr>
            <w:tabs>
              <w:tab w:val="left" w:pos="360"/>
              <w:tab w:val="center" w:pos="4500"/>
            </w:tabs>
            <w:suppressAutoHyphens/>
            <w:jc w:val="center"/>
            <w:rPr>
              <w:rFonts w:cs="Times New Roman"/>
              <w:b/>
              <w:spacing w:val="-2"/>
              <w:sz w:val="36"/>
              <w:szCs w:val="36"/>
              <w:lang w:val="fr-FR"/>
            </w:rPr>
          </w:pPr>
        </w:p>
        <w:p w:rsidRPr="00BB61B6" w:rsidR="00A46E38" w:rsidP="00BB61B6" w:rsidRDefault="00A46E38" w14:paraId="2A9109E8" w14:textId="77777777">
          <w:pPr>
            <w:tabs>
              <w:tab w:val="left" w:pos="-720"/>
              <w:tab w:val="left" w:pos="360"/>
            </w:tabs>
            <w:suppressAutoHyphens/>
            <w:jc w:val="center"/>
            <w:rPr>
              <w:rFonts w:cs="Times New Roman"/>
              <w:spacing w:val="-2"/>
              <w:sz w:val="28"/>
              <w:szCs w:val="28"/>
            </w:rPr>
          </w:pPr>
        </w:p>
        <w:p w:rsidRPr="00BB61B6" w:rsidR="00A46E38" w:rsidP="00BB61B6" w:rsidRDefault="00A46E38" w14:paraId="1935D7E2" w14:textId="77C1338B">
          <w:pPr>
            <w:pStyle w:val="Default"/>
            <w:jc w:val="center"/>
            <w:rPr>
              <w:b/>
              <w:color w:val="auto"/>
              <w:sz w:val="48"/>
              <w:szCs w:val="48"/>
            </w:rPr>
          </w:pPr>
        </w:p>
        <w:p w:rsidRPr="00BB61B6" w:rsidR="00A46E38" w:rsidP="00BB61B6" w:rsidRDefault="00A46E38" w14:paraId="41A7C155" w14:textId="77777777">
          <w:pPr>
            <w:pStyle w:val="Default"/>
            <w:jc w:val="center"/>
            <w:rPr>
              <w:b/>
              <w:color w:val="auto"/>
              <w:sz w:val="48"/>
              <w:szCs w:val="48"/>
            </w:rPr>
          </w:pPr>
        </w:p>
        <w:p w:rsidRPr="00BB61B6" w:rsidR="00A46E38" w:rsidP="00BB61B6" w:rsidRDefault="00AC658A" w14:paraId="5BB0B79D" w14:textId="1D5C50B5">
          <w:pPr>
            <w:pStyle w:val="Default"/>
            <w:jc w:val="center"/>
            <w:rPr>
              <w:b/>
              <w:color w:val="auto"/>
              <w:sz w:val="40"/>
              <w:szCs w:val="40"/>
            </w:rPr>
          </w:pPr>
          <w:del w:author="Eric Rockwell [2]" w:date="2024-07-17T14:45:00Z" w:id="4">
            <w:r w:rsidDel="00DE74BF">
              <w:rPr>
                <w:b/>
                <w:color w:val="auto"/>
                <w:sz w:val="40"/>
                <w:szCs w:val="40"/>
              </w:rPr>
              <w:delText xml:space="preserve">June </w:delText>
            </w:r>
          </w:del>
          <w:ins w:author="Eric Rockwell [2]" w:date="2024-07-17T14:45:00Z" w:id="5">
            <w:r w:rsidR="00DE74BF">
              <w:rPr>
                <w:b/>
                <w:color w:val="auto"/>
                <w:sz w:val="40"/>
                <w:szCs w:val="40"/>
              </w:rPr>
              <w:t xml:space="preserve">July </w:t>
            </w:r>
          </w:ins>
          <w:r w:rsidR="00EA655B">
            <w:rPr>
              <w:b/>
              <w:color w:val="auto"/>
              <w:sz w:val="40"/>
              <w:szCs w:val="40"/>
            </w:rPr>
            <w:t>202</w:t>
          </w:r>
          <w:ins w:author="Eric Rockwell" w:date="2025-02-21T13:31:00Z" w16du:dateUtc="2025-02-21T21:31:00Z" w:id="6">
            <w:r w:rsidR="00C90925">
              <w:rPr>
                <w:b/>
                <w:color w:val="auto"/>
                <w:sz w:val="40"/>
                <w:szCs w:val="40"/>
              </w:rPr>
              <w:t>5</w:t>
            </w:r>
          </w:ins>
          <w:del w:author="Eric Rockwell" w:date="2025-02-21T13:31:00Z" w16du:dateUtc="2025-02-21T21:31:00Z" w:id="7">
            <w:r w:rsidDel="00C90925" w:rsidR="00BD68F9">
              <w:rPr>
                <w:b/>
                <w:color w:val="auto"/>
                <w:sz w:val="40"/>
                <w:szCs w:val="40"/>
              </w:rPr>
              <w:delText>4</w:delText>
            </w:r>
          </w:del>
        </w:p>
        <w:p w:rsidRPr="00BB61B6" w:rsidR="00A46E38" w:rsidP="00BB61B6" w:rsidRDefault="00A46E38" w14:paraId="2580E4CB" w14:textId="77777777"/>
        <w:p w:rsidRPr="00BB61B6" w:rsidR="008D5CA9" w:rsidP="00BB61B6" w:rsidRDefault="008D5CA9" w14:paraId="32D9980D" w14:textId="77777777"/>
        <w:p w:rsidRPr="00BB61B6" w:rsidR="008D5CA9" w:rsidP="00BB61B6" w:rsidRDefault="008D5CA9" w14:paraId="60AAE9BD" w14:textId="77777777">
          <w:pPr>
            <w:spacing w:after="200" w:line="276" w:lineRule="auto"/>
            <w:jc w:val="left"/>
            <w:rPr>
              <w:rFonts w:cs="Times New Roman" w:eastAsiaTheme="minorEastAsia"/>
              <w:color w:val="000000"/>
              <w:szCs w:val="24"/>
            </w:rPr>
          </w:pPr>
          <w:r w:rsidRPr="00BB61B6">
            <w:rPr>
              <w:rFonts w:cs="Times New Roman" w:eastAsiaTheme="minorEastAsia"/>
              <w:color w:val="000000"/>
              <w:szCs w:val="24"/>
            </w:rPr>
            <w:br w:type="page"/>
          </w:r>
        </w:p>
        <w:p w:rsidRPr="00BB61B6" w:rsidR="00FB68DA" w:rsidP="00BB61B6" w:rsidRDefault="00FB68DA" w14:paraId="050D397C" w14:textId="77777777">
          <w:pPr>
            <w:pStyle w:val="Title"/>
            <w:spacing w:after="60"/>
            <w:contextualSpacing w:val="0"/>
            <w:jc w:val="left"/>
          </w:pPr>
          <w:bookmarkStart w:name="_Toc531625136" w:id="8"/>
          <w:r w:rsidRPr="00BB61B6">
            <w:t>Version Information</w:t>
          </w:r>
        </w:p>
        <w:tbl>
          <w:tblPr>
            <w:tblStyle w:val="TableGrid"/>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ook w:val="00A0" w:firstRow="1" w:lastRow="0" w:firstColumn="1" w:lastColumn="0" w:noHBand="0" w:noVBand="0"/>
          </w:tblPr>
          <w:tblGrid>
            <w:gridCol w:w="1143"/>
            <w:gridCol w:w="2262"/>
            <w:gridCol w:w="3420"/>
            <w:gridCol w:w="3225"/>
          </w:tblGrid>
          <w:tr w:rsidRPr="00BB61B6" w:rsidR="00FB68DA" w:rsidTr="008C0490" w14:paraId="2591030F" w14:textId="77777777">
            <w:trPr>
              <w:jc w:val="center"/>
            </w:trPr>
            <w:tc>
              <w:tcPr>
                <w:tcW w:w="1143" w:type="dxa"/>
                <w:tcBorders>
                  <w:top w:val="single" w:color="auto" w:sz="12" w:space="0"/>
                  <w:bottom w:val="single" w:color="auto" w:sz="6" w:space="0"/>
                  <w:right w:val="single" w:color="FFFFFF" w:themeColor="background1" w:sz="8" w:space="0"/>
                </w:tcBorders>
                <w:shd w:val="clear" w:color="auto" w:fill="033395"/>
              </w:tcPr>
              <w:p w:rsidRPr="00BB61B6" w:rsidR="00FB68DA" w:rsidP="00BB61B6" w:rsidRDefault="00FB68DA" w14:paraId="676309E2" w14:textId="77777777">
                <w:pPr>
                  <w:rPr>
                    <w:b/>
                    <w:color w:val="FFFFFF" w:themeColor="background1"/>
                  </w:rPr>
                </w:pPr>
                <w:r w:rsidRPr="00BB61B6">
                  <w:rPr>
                    <w:b/>
                    <w:color w:val="FFFFFF" w:themeColor="background1"/>
                  </w:rPr>
                  <w:t>Version</w:t>
                </w:r>
              </w:p>
            </w:tc>
            <w:tc>
              <w:tcPr>
                <w:tcW w:w="2262" w:type="dxa"/>
                <w:tcBorders>
                  <w:top w:val="single" w:color="auto" w:sz="12" w:space="0"/>
                  <w:left w:val="single" w:color="FFFFFF" w:themeColor="background1" w:sz="8" w:space="0"/>
                  <w:bottom w:val="single" w:color="auto" w:sz="6" w:space="0"/>
                  <w:right w:val="single" w:color="FFFFFF" w:themeColor="background1" w:sz="8" w:space="0"/>
                </w:tcBorders>
                <w:shd w:val="clear" w:color="auto" w:fill="033395"/>
              </w:tcPr>
              <w:p w:rsidRPr="00BB61B6" w:rsidR="00FB68DA" w:rsidP="00BB61B6" w:rsidRDefault="00FB68DA" w14:paraId="5D7F1A03" w14:textId="77777777">
                <w:pPr>
                  <w:rPr>
                    <w:b/>
                    <w:color w:val="FFFFFF" w:themeColor="background1"/>
                  </w:rPr>
                </w:pPr>
                <w:r w:rsidRPr="00BB61B6">
                  <w:rPr>
                    <w:b/>
                    <w:color w:val="FFFFFF" w:themeColor="background1"/>
                  </w:rPr>
                  <w:t>Date</w:t>
                </w:r>
              </w:p>
            </w:tc>
            <w:tc>
              <w:tcPr>
                <w:tcW w:w="3420" w:type="dxa"/>
                <w:tcBorders>
                  <w:top w:val="single" w:color="auto" w:sz="12" w:space="0"/>
                  <w:left w:val="single" w:color="FFFFFF" w:themeColor="background1" w:sz="8" w:space="0"/>
                  <w:bottom w:val="single" w:color="auto" w:sz="6" w:space="0"/>
                  <w:right w:val="single" w:color="FFFFFF" w:themeColor="background1" w:sz="8" w:space="0"/>
                </w:tcBorders>
                <w:shd w:val="clear" w:color="auto" w:fill="033395"/>
              </w:tcPr>
              <w:p w:rsidRPr="00BB61B6" w:rsidR="00FB68DA" w:rsidP="00BB61B6" w:rsidRDefault="00FB68DA" w14:paraId="7015C90B" w14:textId="77777777">
                <w:pPr>
                  <w:rPr>
                    <w:b/>
                    <w:color w:val="FFFFFF" w:themeColor="background1"/>
                  </w:rPr>
                </w:pPr>
                <w:r w:rsidRPr="00BB61B6">
                  <w:rPr>
                    <w:b/>
                    <w:color w:val="FFFFFF" w:themeColor="background1"/>
                  </w:rPr>
                  <w:t>Summary of Changes</w:t>
                </w:r>
              </w:p>
            </w:tc>
            <w:tc>
              <w:tcPr>
                <w:tcW w:w="3225" w:type="dxa"/>
                <w:tcBorders>
                  <w:top w:val="single" w:color="auto" w:sz="12" w:space="0"/>
                  <w:left w:val="single" w:color="FFFFFF" w:themeColor="background1" w:sz="8" w:space="0"/>
                  <w:bottom w:val="single" w:color="auto" w:sz="6" w:space="0"/>
                </w:tcBorders>
                <w:shd w:val="clear" w:color="auto" w:fill="033395"/>
              </w:tcPr>
              <w:p w:rsidRPr="00BB61B6" w:rsidR="00FB68DA" w:rsidP="00BB61B6" w:rsidRDefault="00FB68DA" w14:paraId="0ECE90AD" w14:textId="77777777">
                <w:pPr>
                  <w:rPr>
                    <w:b/>
                    <w:color w:val="FFFFFF" w:themeColor="background1"/>
                  </w:rPr>
                </w:pPr>
                <w:r w:rsidRPr="00BB61B6">
                  <w:rPr>
                    <w:b/>
                    <w:color w:val="FFFFFF" w:themeColor="background1"/>
                  </w:rPr>
                  <w:t>Approver</w:t>
                </w:r>
              </w:p>
            </w:tc>
          </w:tr>
          <w:tr w:rsidRPr="00BB61B6" w:rsidR="00FB68DA" w:rsidTr="008C0490" w14:paraId="34547C46" w14:textId="77777777">
            <w:trPr>
              <w:jc w:val="center"/>
            </w:trPr>
            <w:tc>
              <w:tcPr>
                <w:tcW w:w="1143" w:type="dxa"/>
                <w:tcBorders>
                  <w:top w:val="single" w:color="auto" w:sz="6" w:space="0"/>
                  <w:bottom w:val="single" w:color="auto" w:sz="6" w:space="0"/>
                </w:tcBorders>
                <w:shd w:val="clear" w:color="auto" w:fill="FFFFFF" w:themeFill="background1"/>
              </w:tcPr>
              <w:p w:rsidRPr="00BB61B6" w:rsidR="00FB68DA" w:rsidP="00BB61B6" w:rsidRDefault="00FB68DA" w14:paraId="472F117E" w14:textId="77777777">
                <w:pPr>
                  <w:jc w:val="center"/>
                </w:pPr>
                <w:r w:rsidRPr="00BB61B6">
                  <w:t>1.0</w:t>
                </w:r>
              </w:p>
            </w:tc>
            <w:tc>
              <w:tcPr>
                <w:tcW w:w="2262" w:type="dxa"/>
                <w:tcBorders>
                  <w:top w:val="single" w:color="auto" w:sz="6" w:space="0"/>
                  <w:bottom w:val="single" w:color="auto" w:sz="6" w:space="0"/>
                </w:tcBorders>
                <w:shd w:val="clear" w:color="auto" w:fill="FFFFFF" w:themeFill="background1"/>
              </w:tcPr>
              <w:p w:rsidRPr="00BB61B6" w:rsidR="00FB68DA" w:rsidP="00BB61B6" w:rsidRDefault="00457A04" w14:paraId="73BEEDB4" w14:textId="5374FF76">
                <w:del w:author="Eric Rockwell [2]" w:date="2024-07-17T14:45:00Z" w:id="9">
                  <w:r w:rsidDel="00DE74BF">
                    <w:delText>1</w:delText>
                  </w:r>
                  <w:r w:rsidDel="00DE74BF" w:rsidR="0070209A">
                    <w:delText>3</w:delText>
                  </w:r>
                  <w:r w:rsidDel="00DE74BF">
                    <w:delText xml:space="preserve"> JUNE 2024</w:delText>
                  </w:r>
                </w:del>
                <w:ins w:author="Eric Rockwell [2]" w:date="2024-07-17T14:45:00Z" w:id="10">
                  <w:del w:author="Eric Rockwell" w:date="2025-02-21T13:31:00Z" w16du:dateUtc="2025-02-21T21:31:00Z" w:id="11">
                    <w:r w:rsidDel="00C90925" w:rsidR="00DE74BF">
                      <w:delText>17 July 2024</w:delText>
                    </w:r>
                  </w:del>
                </w:ins>
                <w:ins w:author="Eric Rockwell" w:date="2025-02-21T13:31:00Z" w16du:dateUtc="2025-02-21T21:31:00Z" w:id="12">
                  <w:r w:rsidR="00C90925">
                    <w:t>1 July 2025</w:t>
                  </w:r>
                </w:ins>
              </w:p>
            </w:tc>
            <w:tc>
              <w:tcPr>
                <w:tcW w:w="3420" w:type="dxa"/>
                <w:tcBorders>
                  <w:top w:val="single" w:color="auto" w:sz="6" w:space="0"/>
                  <w:bottom w:val="single" w:color="auto" w:sz="6" w:space="0"/>
                </w:tcBorders>
                <w:shd w:val="clear" w:color="auto" w:fill="FFFFFF" w:themeFill="background1"/>
              </w:tcPr>
              <w:p w:rsidRPr="00BB61B6" w:rsidR="00FB68DA" w:rsidP="00BB61B6" w:rsidRDefault="00CD4410" w14:paraId="7EB217E9" w14:textId="46842BA9">
                <w:r w:rsidRPr="00BB61B6">
                  <w:t xml:space="preserve">Initial </w:t>
                </w:r>
                <w:r w:rsidRPr="00BB61B6" w:rsidR="00FB68DA">
                  <w:t>Release</w:t>
                </w:r>
              </w:p>
            </w:tc>
            <w:tc>
              <w:tcPr>
                <w:tcW w:w="3225" w:type="dxa"/>
                <w:tcBorders>
                  <w:top w:val="single" w:color="auto" w:sz="6" w:space="0"/>
                  <w:bottom w:val="single" w:color="auto" w:sz="6" w:space="0"/>
                </w:tcBorders>
                <w:shd w:val="clear" w:color="auto" w:fill="FFFFFF" w:themeFill="background1"/>
              </w:tcPr>
              <w:p w:rsidRPr="00BB61B6" w:rsidR="00FB68DA" w:rsidP="00BB61B6" w:rsidRDefault="00FB68DA" w14:paraId="114C39DD" w14:textId="4BB27D0D"/>
            </w:tc>
          </w:tr>
          <w:tr w:rsidRPr="00BB61B6" w:rsidR="00FB68DA" w:rsidTr="008C0490" w14:paraId="05C3DA65" w14:textId="77777777">
            <w:trPr>
              <w:jc w:val="center"/>
            </w:trPr>
            <w:tc>
              <w:tcPr>
                <w:tcW w:w="1143" w:type="dxa"/>
                <w:tcBorders>
                  <w:top w:val="single" w:color="auto" w:sz="6" w:space="0"/>
                  <w:bottom w:val="single" w:color="auto" w:sz="12" w:space="0"/>
                </w:tcBorders>
                <w:shd w:val="clear" w:color="auto" w:fill="FFFFFF" w:themeFill="background1"/>
              </w:tcPr>
              <w:p w:rsidRPr="00BB61B6" w:rsidR="00FB68DA" w:rsidP="00BB61B6" w:rsidRDefault="00FB68DA" w14:paraId="5C43D741" w14:textId="77777777">
                <w:pPr>
                  <w:jc w:val="center"/>
                </w:pPr>
              </w:p>
            </w:tc>
            <w:tc>
              <w:tcPr>
                <w:tcW w:w="2262" w:type="dxa"/>
                <w:tcBorders>
                  <w:top w:val="single" w:color="auto" w:sz="6" w:space="0"/>
                  <w:bottom w:val="single" w:color="auto" w:sz="12" w:space="0"/>
                </w:tcBorders>
                <w:shd w:val="clear" w:color="auto" w:fill="FFFFFF" w:themeFill="background1"/>
              </w:tcPr>
              <w:p w:rsidRPr="00BB61B6" w:rsidR="00FB68DA" w:rsidP="00BB61B6" w:rsidRDefault="00FB68DA" w14:paraId="31A5D0F3" w14:textId="77777777"/>
            </w:tc>
            <w:tc>
              <w:tcPr>
                <w:tcW w:w="3420" w:type="dxa"/>
                <w:tcBorders>
                  <w:top w:val="single" w:color="auto" w:sz="6" w:space="0"/>
                  <w:bottom w:val="single" w:color="auto" w:sz="12" w:space="0"/>
                </w:tcBorders>
                <w:shd w:val="clear" w:color="auto" w:fill="FFFFFF" w:themeFill="background1"/>
              </w:tcPr>
              <w:p w:rsidRPr="00BB61B6" w:rsidR="00FB68DA" w:rsidP="00BB61B6" w:rsidRDefault="00FB68DA" w14:paraId="414DC92D" w14:textId="77777777"/>
            </w:tc>
            <w:tc>
              <w:tcPr>
                <w:tcW w:w="3225" w:type="dxa"/>
                <w:tcBorders>
                  <w:top w:val="single" w:color="auto" w:sz="6" w:space="0"/>
                  <w:bottom w:val="single" w:color="auto" w:sz="12" w:space="0"/>
                </w:tcBorders>
                <w:shd w:val="clear" w:color="auto" w:fill="FFFFFF" w:themeFill="background1"/>
              </w:tcPr>
              <w:p w:rsidRPr="00BB61B6" w:rsidR="00FB68DA" w:rsidP="00BB61B6" w:rsidRDefault="00FB68DA" w14:paraId="602BA773" w14:textId="77777777"/>
            </w:tc>
          </w:tr>
        </w:tbl>
        <w:p w:rsidRPr="00BB61B6" w:rsidR="00FB68DA" w:rsidP="00BB61B6" w:rsidRDefault="00FB68DA" w14:paraId="459E1295" w14:textId="77777777"/>
        <w:p w:rsidRPr="00BB61B6" w:rsidR="00FB68DA" w:rsidP="00BB61B6" w:rsidRDefault="00FB68DA" w14:paraId="5C3BB951" w14:textId="77777777">
          <w:pPr>
            <w:pStyle w:val="Title"/>
            <w:spacing w:after="60"/>
            <w:contextualSpacing w:val="0"/>
            <w:jc w:val="left"/>
            <w:rPr>
              <w:rFonts w:eastAsia="Arial Bold"/>
            </w:rPr>
          </w:pPr>
          <w:r w:rsidRPr="00BB61B6">
            <w:rPr>
              <w:rFonts w:eastAsia="Arial Bold"/>
            </w:rPr>
            <w:t>Change Log</w:t>
          </w:r>
        </w:p>
        <w:p w:rsidRPr="00BB61B6" w:rsidR="00FB68DA" w:rsidP="00BB61B6" w:rsidRDefault="00FB68DA" w14:paraId="7A41346F" w14:textId="44FFB816">
          <w:pPr>
            <w:rPr>
              <w:rFonts w:eastAsia="Times New Roman" w:cs="Times New Roman"/>
              <w:szCs w:val="24"/>
            </w:rPr>
          </w:pPr>
          <w:r w:rsidRPr="00BB61B6">
            <w:rPr>
              <w:rFonts w:cs="Times New Roman"/>
              <w:szCs w:val="24"/>
            </w:rPr>
            <w:t xml:space="preserve">This document resides on the </w:t>
          </w:r>
          <w:r w:rsidR="0070258D">
            <w:rPr>
              <w:rFonts w:cs="Times New Roman"/>
              <w:szCs w:val="24"/>
            </w:rPr>
            <w:t>ARIA Group</w:t>
          </w:r>
          <w:r w:rsidRPr="00BB61B6">
            <w:rPr>
              <w:rFonts w:cs="Times New Roman"/>
              <w:szCs w:val="24"/>
            </w:rPr>
            <w:t xml:space="preserve"> SharePoint site, which is our document repository for versioning and change log tracking. </w:t>
          </w:r>
          <w:r w:rsidRPr="00BB61B6">
            <w:rPr>
              <w:rFonts w:eastAsia="Times New Roman" w:cs="Times New Roman"/>
              <w:szCs w:val="24"/>
            </w:rPr>
            <w:t>If printed, the user is responsible for verifying the latest version.</w:t>
          </w:r>
        </w:p>
        <w:bookmarkEnd w:id="8"/>
        <w:p w:rsidRPr="00BB61B6" w:rsidR="00B0255C" w:rsidP="00BB61B6" w:rsidRDefault="00B0255C" w14:paraId="6558C2F4" w14:textId="193BFFFB">
          <w:pPr>
            <w:rPr>
              <w:rFonts w:cs="Times New Roman" w:eastAsiaTheme="minorEastAsia"/>
              <w:color w:val="000000"/>
            </w:rPr>
          </w:pPr>
        </w:p>
        <w:p w:rsidR="0095664F" w:rsidP="0095664F" w:rsidRDefault="0095664F" w14:paraId="0DB75A1E" w14:textId="209D4142">
          <w:pPr>
            <w:pStyle w:val="Title"/>
            <w:spacing w:after="60"/>
            <w:contextualSpacing w:val="0"/>
            <w:jc w:val="left"/>
            <w:rPr>
              <w:rFonts w:eastAsia="Arial Bold"/>
            </w:rPr>
          </w:pPr>
          <w:r>
            <w:rPr>
              <w:rFonts w:eastAsia="Arial Bold"/>
            </w:rPr>
            <w:t>Approval</w:t>
          </w:r>
        </w:p>
        <w:tbl>
          <w:tblPr>
            <w:tblStyle w:val="TableGrid"/>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ook w:val="00A0" w:firstRow="1" w:lastRow="0" w:firstColumn="1" w:lastColumn="0" w:noHBand="0" w:noVBand="0"/>
          </w:tblPr>
          <w:tblGrid>
            <w:gridCol w:w="2630"/>
            <w:gridCol w:w="2755"/>
            <w:gridCol w:w="1696"/>
            <w:gridCol w:w="2969"/>
          </w:tblGrid>
          <w:tr w:rsidRPr="00BB61B6" w:rsidR="006266FA" w:rsidTr="006266FA" w14:paraId="7243505A" w14:textId="77777777">
            <w:trPr>
              <w:jc w:val="center"/>
            </w:trPr>
            <w:tc>
              <w:tcPr>
                <w:tcW w:w="2630" w:type="dxa"/>
                <w:tcBorders>
                  <w:top w:val="single" w:color="auto" w:sz="12" w:space="0"/>
                  <w:bottom w:val="single" w:color="auto" w:sz="6" w:space="0"/>
                  <w:right w:val="single" w:color="FFFFFF" w:themeColor="background1" w:sz="8" w:space="0"/>
                </w:tcBorders>
                <w:shd w:val="clear" w:color="auto" w:fill="033395"/>
              </w:tcPr>
              <w:p w:rsidRPr="00BB61B6" w:rsidR="006266FA" w:rsidP="00422CEA" w:rsidRDefault="006266FA" w14:paraId="464DD1DA" w14:textId="1ADD5B23">
                <w:pPr>
                  <w:rPr>
                    <w:b/>
                    <w:color w:val="FFFFFF" w:themeColor="background1"/>
                  </w:rPr>
                </w:pPr>
                <w:r>
                  <w:rPr>
                    <w:b/>
                    <w:color w:val="FFFFFF" w:themeColor="background1"/>
                  </w:rPr>
                  <w:t>Owner</w:t>
                </w:r>
              </w:p>
            </w:tc>
            <w:tc>
              <w:tcPr>
                <w:tcW w:w="2755" w:type="dxa"/>
                <w:tcBorders>
                  <w:top w:val="single" w:color="auto" w:sz="12" w:space="0"/>
                  <w:left w:val="single" w:color="FFFFFF" w:themeColor="background1" w:sz="8" w:space="0"/>
                  <w:bottom w:val="single" w:color="auto" w:sz="6" w:space="0"/>
                  <w:right w:val="single" w:color="FFFFFF" w:themeColor="background1" w:sz="8" w:space="0"/>
                </w:tcBorders>
                <w:shd w:val="clear" w:color="auto" w:fill="033395"/>
              </w:tcPr>
              <w:p w:rsidRPr="00BB61B6" w:rsidR="006266FA" w:rsidP="00422CEA" w:rsidRDefault="006266FA" w14:paraId="32786140" w14:textId="4EC3F091">
                <w:pPr>
                  <w:rPr>
                    <w:b/>
                    <w:color w:val="FFFFFF" w:themeColor="background1"/>
                  </w:rPr>
                </w:pPr>
                <w:r>
                  <w:rPr>
                    <w:b/>
                    <w:color w:val="FFFFFF" w:themeColor="background1"/>
                  </w:rPr>
                  <w:t>Title</w:t>
                </w:r>
              </w:p>
            </w:tc>
            <w:tc>
              <w:tcPr>
                <w:tcW w:w="1696" w:type="dxa"/>
                <w:tcBorders>
                  <w:top w:val="single" w:color="auto" w:sz="12" w:space="0"/>
                  <w:left w:val="single" w:color="FFFFFF" w:themeColor="background1" w:sz="8" w:space="0"/>
                  <w:bottom w:val="single" w:color="auto" w:sz="6" w:space="0"/>
                  <w:right w:val="single" w:color="FFFFFF" w:themeColor="background1" w:sz="8" w:space="0"/>
                </w:tcBorders>
                <w:shd w:val="clear" w:color="auto" w:fill="033395"/>
              </w:tcPr>
              <w:p w:rsidRPr="00BB61B6" w:rsidR="006266FA" w:rsidP="00422CEA" w:rsidRDefault="006266FA" w14:paraId="4F37B1E9" w14:textId="41C74D5E">
                <w:pPr>
                  <w:rPr>
                    <w:b/>
                    <w:color w:val="FFFFFF" w:themeColor="background1"/>
                  </w:rPr>
                </w:pPr>
                <w:r>
                  <w:rPr>
                    <w:b/>
                    <w:color w:val="FFFFFF" w:themeColor="background1"/>
                  </w:rPr>
                  <w:t>Date</w:t>
                </w:r>
              </w:p>
            </w:tc>
            <w:tc>
              <w:tcPr>
                <w:tcW w:w="2969" w:type="dxa"/>
                <w:tcBorders>
                  <w:top w:val="single" w:color="auto" w:sz="12" w:space="0"/>
                  <w:left w:val="single" w:color="FFFFFF" w:themeColor="background1" w:sz="8" w:space="0"/>
                  <w:bottom w:val="single" w:color="auto" w:sz="6" w:space="0"/>
                </w:tcBorders>
                <w:shd w:val="clear" w:color="auto" w:fill="033395"/>
              </w:tcPr>
              <w:p w:rsidRPr="00BB61B6" w:rsidR="006266FA" w:rsidP="00422CEA" w:rsidRDefault="006266FA" w14:paraId="26B1136F" w14:textId="39450BA7">
                <w:pPr>
                  <w:rPr>
                    <w:b/>
                    <w:color w:val="FFFFFF" w:themeColor="background1"/>
                  </w:rPr>
                </w:pPr>
                <w:r>
                  <w:rPr>
                    <w:b/>
                    <w:color w:val="FFFFFF" w:themeColor="background1"/>
                  </w:rPr>
                  <w:t>Signature</w:t>
                </w:r>
              </w:p>
            </w:tc>
          </w:tr>
          <w:tr w:rsidRPr="00BB61B6" w:rsidR="006266FA" w:rsidTr="006266FA" w14:paraId="3A265193" w14:textId="77777777">
            <w:trPr>
              <w:jc w:val="center"/>
            </w:trPr>
            <w:tc>
              <w:tcPr>
                <w:tcW w:w="2630" w:type="dxa"/>
                <w:tcBorders>
                  <w:top w:val="single" w:color="auto" w:sz="6" w:space="0"/>
                  <w:bottom w:val="single" w:color="auto" w:sz="6" w:space="0"/>
                </w:tcBorders>
                <w:shd w:val="clear" w:color="auto" w:fill="FFFFFF" w:themeFill="background1"/>
              </w:tcPr>
              <w:p w:rsidRPr="00BB61B6" w:rsidR="006266FA" w:rsidP="006266FA" w:rsidRDefault="006266FA" w14:paraId="1B6E9465" w14:textId="19743FC1">
                <w:pPr>
                  <w:jc w:val="left"/>
                </w:pPr>
              </w:p>
            </w:tc>
            <w:tc>
              <w:tcPr>
                <w:tcW w:w="2755" w:type="dxa"/>
                <w:tcBorders>
                  <w:top w:val="single" w:color="auto" w:sz="6" w:space="0"/>
                  <w:bottom w:val="single" w:color="auto" w:sz="6" w:space="0"/>
                </w:tcBorders>
                <w:shd w:val="clear" w:color="auto" w:fill="FFFFFF" w:themeFill="background1"/>
              </w:tcPr>
              <w:p w:rsidRPr="00BB61B6" w:rsidR="006266FA" w:rsidP="00422CEA" w:rsidRDefault="006266FA" w14:paraId="7C3F985E" w14:textId="4E1C1838">
                <w:r>
                  <w:t>Security Officer</w:t>
                </w:r>
              </w:p>
            </w:tc>
            <w:tc>
              <w:tcPr>
                <w:tcW w:w="1696" w:type="dxa"/>
                <w:tcBorders>
                  <w:top w:val="single" w:color="auto" w:sz="6" w:space="0"/>
                  <w:bottom w:val="single" w:color="auto" w:sz="6" w:space="0"/>
                </w:tcBorders>
                <w:shd w:val="clear" w:color="auto" w:fill="FFFFFF" w:themeFill="background1"/>
              </w:tcPr>
              <w:p w:rsidRPr="00BB61B6" w:rsidR="006266FA" w:rsidP="00422CEA" w:rsidRDefault="006266FA" w14:paraId="2EC53866" w14:textId="7EA05507"/>
            </w:tc>
            <w:tc>
              <w:tcPr>
                <w:tcW w:w="2969" w:type="dxa"/>
                <w:tcBorders>
                  <w:top w:val="single" w:color="auto" w:sz="6" w:space="0"/>
                  <w:bottom w:val="single" w:color="auto" w:sz="6" w:space="0"/>
                </w:tcBorders>
                <w:shd w:val="clear" w:color="auto" w:fill="FFFFFF" w:themeFill="background1"/>
              </w:tcPr>
              <w:p w:rsidR="006266FA" w:rsidP="00422CEA" w:rsidRDefault="006266FA" w14:paraId="42E4B3B1" w14:textId="77777777"/>
              <w:p w:rsidRPr="00BB61B6" w:rsidR="006266FA" w:rsidP="00422CEA" w:rsidRDefault="006266FA" w14:paraId="5F116A42" w14:textId="67EAF972"/>
            </w:tc>
          </w:tr>
          <w:tr w:rsidRPr="00BB61B6" w:rsidR="006266FA" w:rsidTr="008C51DF" w14:paraId="3495EEF1" w14:textId="77777777">
            <w:tblPrEx>
              <w:jc w:val="lef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c>
              <w:tcPr>
                <w:tcW w:w="2630" w:type="dxa"/>
                <w:shd w:val="clear" w:color="auto" w:fill="2F5496" w:themeFill="accent1" w:themeFillShade="BF"/>
              </w:tcPr>
              <w:p w:rsidRPr="00BB61B6" w:rsidR="006266FA" w:rsidP="00422CEA" w:rsidRDefault="006266FA" w14:paraId="328609AF" w14:textId="7D2F2862">
                <w:pPr>
                  <w:rPr>
                    <w:b/>
                    <w:color w:val="FFFFFF" w:themeColor="background1"/>
                  </w:rPr>
                </w:pPr>
                <w:r>
                  <w:rPr>
                    <w:b/>
                    <w:color w:val="FFFFFF" w:themeColor="background1"/>
                  </w:rPr>
                  <w:t>Approved By</w:t>
                </w:r>
              </w:p>
            </w:tc>
            <w:tc>
              <w:tcPr>
                <w:tcW w:w="2755" w:type="dxa"/>
                <w:shd w:val="clear" w:color="auto" w:fill="2F5496" w:themeFill="accent1" w:themeFillShade="BF"/>
              </w:tcPr>
              <w:p w:rsidRPr="00BB61B6" w:rsidR="006266FA" w:rsidP="00422CEA" w:rsidRDefault="006266FA" w14:paraId="5B2E4A1A" w14:textId="6F470D92">
                <w:pPr>
                  <w:rPr>
                    <w:b/>
                    <w:color w:val="FFFFFF" w:themeColor="background1"/>
                  </w:rPr>
                </w:pPr>
                <w:r>
                  <w:rPr>
                    <w:b/>
                    <w:color w:val="FFFFFF" w:themeColor="background1"/>
                  </w:rPr>
                  <w:t>Title</w:t>
                </w:r>
              </w:p>
            </w:tc>
            <w:tc>
              <w:tcPr>
                <w:tcW w:w="1696" w:type="dxa"/>
                <w:shd w:val="clear" w:color="auto" w:fill="2F5496" w:themeFill="accent1" w:themeFillShade="BF"/>
              </w:tcPr>
              <w:p w:rsidRPr="00BB61B6" w:rsidR="006266FA" w:rsidP="00422CEA" w:rsidRDefault="006266FA" w14:paraId="19DDA4E2" w14:textId="1E33C5B6">
                <w:pPr>
                  <w:rPr>
                    <w:b/>
                    <w:color w:val="FFFFFF" w:themeColor="background1"/>
                  </w:rPr>
                </w:pPr>
                <w:r>
                  <w:rPr>
                    <w:b/>
                    <w:color w:val="FFFFFF" w:themeColor="background1"/>
                  </w:rPr>
                  <w:t>Date</w:t>
                </w:r>
              </w:p>
            </w:tc>
            <w:tc>
              <w:tcPr>
                <w:tcW w:w="2969" w:type="dxa"/>
                <w:shd w:val="clear" w:color="auto" w:fill="2F5496" w:themeFill="accent1" w:themeFillShade="BF"/>
              </w:tcPr>
              <w:p w:rsidRPr="00BB61B6" w:rsidR="006266FA" w:rsidP="00422CEA" w:rsidRDefault="006266FA" w14:paraId="670B38FB" w14:textId="14F83318">
                <w:pPr>
                  <w:rPr>
                    <w:b/>
                    <w:color w:val="FFFFFF" w:themeColor="background1"/>
                  </w:rPr>
                </w:pPr>
                <w:r>
                  <w:rPr>
                    <w:b/>
                    <w:color w:val="FFFFFF" w:themeColor="background1"/>
                  </w:rPr>
                  <w:t>Signature</w:t>
                </w:r>
              </w:p>
            </w:tc>
          </w:tr>
          <w:tr w:rsidRPr="00BB61B6" w:rsidR="006266FA" w:rsidTr="006266FA" w14:paraId="349AC598" w14:textId="77777777">
            <w:tblPrEx>
              <w:jc w:val="lef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c>
              <w:tcPr>
                <w:tcW w:w="2630" w:type="dxa"/>
              </w:tcPr>
              <w:p w:rsidRPr="00BB61B6" w:rsidR="006266FA" w:rsidP="006266FA" w:rsidRDefault="006266FA" w14:paraId="76FC73C1" w14:textId="1BBE9566">
                <w:pPr>
                  <w:jc w:val="left"/>
                </w:pPr>
              </w:p>
            </w:tc>
            <w:tc>
              <w:tcPr>
                <w:tcW w:w="2755" w:type="dxa"/>
              </w:tcPr>
              <w:p w:rsidRPr="00BB61B6" w:rsidR="006266FA" w:rsidP="00422CEA" w:rsidRDefault="006266FA" w14:paraId="4DF1BC02" w14:textId="6DB16FB1">
                <w:r>
                  <w:t>Chief Executive Officer</w:t>
                </w:r>
              </w:p>
            </w:tc>
            <w:tc>
              <w:tcPr>
                <w:tcW w:w="1696" w:type="dxa"/>
              </w:tcPr>
              <w:p w:rsidRPr="00BB61B6" w:rsidR="006266FA" w:rsidP="00422CEA" w:rsidRDefault="006266FA" w14:paraId="4DC66D2C" w14:textId="4B16C57F"/>
            </w:tc>
            <w:tc>
              <w:tcPr>
                <w:tcW w:w="2969" w:type="dxa"/>
              </w:tcPr>
              <w:p w:rsidR="006266FA" w:rsidP="00422CEA" w:rsidRDefault="006266FA" w14:paraId="08479CFC" w14:textId="77777777"/>
              <w:p w:rsidRPr="00BB61B6" w:rsidR="006266FA" w:rsidP="00422CEA" w:rsidRDefault="006266FA" w14:paraId="5056FFA9" w14:textId="43A37E11"/>
            </w:tc>
          </w:tr>
        </w:tbl>
        <w:p w:rsidRPr="0095664F" w:rsidR="0095664F" w:rsidP="0095664F" w:rsidRDefault="0095664F" w14:paraId="019517D8" w14:textId="77777777"/>
        <w:p w:rsidRPr="00BB61B6" w:rsidR="00B0255C" w:rsidP="00BB61B6" w:rsidRDefault="00B0255C" w14:paraId="2DD804E5" w14:textId="77777777">
          <w:pPr>
            <w:rPr>
              <w:rFonts w:cs="Times New Roman" w:eastAsiaTheme="minorEastAsia"/>
              <w:color w:val="000000"/>
            </w:rPr>
          </w:pPr>
        </w:p>
        <w:p w:rsidRPr="00BB61B6" w:rsidR="008D5CA9" w:rsidP="00BB61B6" w:rsidRDefault="00000000" w14:paraId="75DB4AE6" w14:textId="77777777">
          <w:pPr>
            <w:spacing w:after="200" w:line="276" w:lineRule="auto"/>
            <w:jc w:val="left"/>
            <w:rPr>
              <w:rFonts w:cs="Times New Roman" w:eastAsiaTheme="minorEastAsia"/>
              <w:color w:val="000000"/>
              <w:szCs w:val="24"/>
            </w:rPr>
          </w:pPr>
        </w:p>
      </w:sdtContent>
    </w:sdt>
    <w:p w:rsidRPr="00BB61B6" w:rsidR="008D5CA9" w:rsidP="00BB61B6" w:rsidRDefault="008D5CA9" w14:paraId="78D53F01" w14:textId="77777777">
      <w:pPr>
        <w:spacing w:after="200" w:line="276" w:lineRule="auto"/>
        <w:rPr>
          <w:rFonts w:ascii="Arial" w:hAnsi="Arial" w:cs="Arial"/>
          <w:b/>
          <w:sz w:val="32"/>
        </w:rPr>
        <w:sectPr w:rsidRPr="00BB61B6" w:rsidR="008D5CA9" w:rsidSect="00FF5E77">
          <w:headerReference w:type="default" r:id="rId12"/>
          <w:headerReference w:type="first" r:id="rId13"/>
          <w:footerReference w:type="first" r:id="rId14"/>
          <w:pgSz w:w="12240" w:h="15840" w:orient="portrait" w:code="1"/>
          <w:pgMar w:top="900" w:right="1080" w:bottom="1440" w:left="1080" w:header="720" w:footer="720" w:gutter="0"/>
          <w:pgNumType w:start="0"/>
          <w:cols w:space="720"/>
          <w:noEndnote/>
          <w:titlePg/>
          <w:docGrid w:linePitch="299"/>
        </w:sectPr>
      </w:pPr>
    </w:p>
    <w:p w:rsidRPr="00BB61B6" w:rsidR="008D5CA9" w:rsidP="00BB61B6" w:rsidRDefault="008D5CA9" w14:paraId="27DF0778" w14:textId="77777777">
      <w:pPr>
        <w:pStyle w:val="Title"/>
      </w:pPr>
      <w:r w:rsidRPr="00BB61B6">
        <w:t>Table of Contents</w:t>
      </w:r>
    </w:p>
    <w:p w:rsidR="00160D9A" w:rsidRDefault="008D5CA9" w14:paraId="342E2957" w14:textId="351AE216">
      <w:pPr>
        <w:pStyle w:val="TOC1"/>
        <w:rPr>
          <w:rFonts w:asciiTheme="minorHAnsi" w:hAnsiTheme="minorHAnsi" w:eastAsiaTheme="minorEastAsia" w:cstheme="minorBidi"/>
          <w:b w:val="0"/>
          <w:bCs w:val="0"/>
          <w:kern w:val="2"/>
          <w:szCs w:val="24"/>
          <w14:ligatures w14:val="standardContextual"/>
        </w:rPr>
      </w:pPr>
      <w:r w:rsidRPr="00BB61B6">
        <w:rPr>
          <w:b w:val="0"/>
          <w:bCs w:val="0"/>
        </w:rPr>
        <w:fldChar w:fldCharType="begin"/>
      </w:r>
      <w:r w:rsidRPr="00BB61B6">
        <w:rPr>
          <w:b w:val="0"/>
          <w:bCs w:val="0"/>
        </w:rPr>
        <w:instrText xml:space="preserve"> TOC \o "1-3" \h \z \u </w:instrText>
      </w:r>
      <w:r w:rsidRPr="00BB61B6">
        <w:rPr>
          <w:b w:val="0"/>
          <w:bCs w:val="0"/>
        </w:rPr>
        <w:fldChar w:fldCharType="separate"/>
      </w:r>
      <w:hyperlink w:history="1" w:anchor="_Toc160891951">
        <w:r w:rsidRPr="00CF3EDD" w:rsidR="00160D9A">
          <w:rPr>
            <w:rStyle w:val="Hyperlink"/>
          </w:rPr>
          <w:t>REFERENCE LIST</w:t>
        </w:r>
        <w:r w:rsidR="00160D9A">
          <w:rPr>
            <w:webHidden/>
          </w:rPr>
          <w:tab/>
        </w:r>
        <w:r w:rsidR="00160D9A">
          <w:rPr>
            <w:webHidden/>
          </w:rPr>
          <w:fldChar w:fldCharType="begin"/>
        </w:r>
        <w:r w:rsidR="00160D9A">
          <w:rPr>
            <w:webHidden/>
          </w:rPr>
          <w:instrText xml:space="preserve"> PAGEREF _Toc160891951 \h </w:instrText>
        </w:r>
        <w:r w:rsidR="00160D9A">
          <w:rPr>
            <w:webHidden/>
          </w:rPr>
        </w:r>
        <w:r w:rsidR="00160D9A">
          <w:rPr>
            <w:webHidden/>
          </w:rPr>
          <w:fldChar w:fldCharType="separate"/>
        </w:r>
        <w:r w:rsidR="007D224E">
          <w:rPr>
            <w:webHidden/>
          </w:rPr>
          <w:t>vi</w:t>
        </w:r>
        <w:r w:rsidR="00160D9A">
          <w:rPr>
            <w:webHidden/>
          </w:rPr>
          <w:fldChar w:fldCharType="end"/>
        </w:r>
      </w:hyperlink>
    </w:p>
    <w:p w:rsidR="00160D9A" w:rsidRDefault="00160D9A" w14:paraId="69F4B58F" w14:textId="19604FB3">
      <w:pPr>
        <w:pStyle w:val="TOC1"/>
        <w:rPr>
          <w:rFonts w:asciiTheme="minorHAnsi" w:hAnsiTheme="minorHAnsi" w:eastAsiaTheme="minorEastAsia" w:cstheme="minorBidi"/>
          <w:b w:val="0"/>
          <w:bCs w:val="0"/>
          <w:kern w:val="2"/>
          <w:szCs w:val="24"/>
          <w14:ligatures w14:val="standardContextual"/>
        </w:rPr>
      </w:pPr>
      <w:hyperlink w:history="1" w:anchor="_Toc160891952">
        <w:r w:rsidRPr="00CF3EDD">
          <w:rPr>
            <w:rStyle w:val="Hyperlink"/>
            <w14:scene3d>
              <w14:camera w14:prst="orthographicFront"/>
              <w14:lightRig w14:rig="threePt" w14:dir="t">
                <w14:rot w14:lat="0" w14:lon="0" w14:rev="0"/>
              </w14:lightRig>
            </w14:scene3d>
          </w:rPr>
          <w:t>1.0</w:t>
        </w:r>
        <w:r>
          <w:rPr>
            <w:rFonts w:asciiTheme="minorHAnsi" w:hAnsiTheme="minorHAnsi" w:eastAsiaTheme="minorEastAsia" w:cstheme="minorBidi"/>
            <w:b w:val="0"/>
            <w:bCs w:val="0"/>
            <w:kern w:val="2"/>
            <w:szCs w:val="24"/>
            <w14:ligatures w14:val="standardContextual"/>
          </w:rPr>
          <w:tab/>
        </w:r>
        <w:r w:rsidRPr="00CF3EDD">
          <w:rPr>
            <w:rStyle w:val="Hyperlink"/>
          </w:rPr>
          <w:t>SYSTEM IDENTIFICATION</w:t>
        </w:r>
        <w:r>
          <w:rPr>
            <w:webHidden/>
          </w:rPr>
          <w:tab/>
        </w:r>
        <w:r>
          <w:rPr>
            <w:webHidden/>
          </w:rPr>
          <w:fldChar w:fldCharType="begin"/>
        </w:r>
        <w:r>
          <w:rPr>
            <w:webHidden/>
          </w:rPr>
          <w:instrText xml:space="preserve"> PAGEREF _Toc160891952 \h </w:instrText>
        </w:r>
        <w:r>
          <w:rPr>
            <w:webHidden/>
          </w:rPr>
        </w:r>
        <w:r>
          <w:rPr>
            <w:webHidden/>
          </w:rPr>
          <w:fldChar w:fldCharType="separate"/>
        </w:r>
        <w:r w:rsidR="007D224E">
          <w:rPr>
            <w:webHidden/>
          </w:rPr>
          <w:t>1</w:t>
        </w:r>
        <w:r>
          <w:rPr>
            <w:webHidden/>
          </w:rPr>
          <w:fldChar w:fldCharType="end"/>
        </w:r>
      </w:hyperlink>
    </w:p>
    <w:p w:rsidR="00160D9A" w:rsidRDefault="00160D9A" w14:paraId="6BE62FAC" w14:textId="4D5B59E6">
      <w:pPr>
        <w:pStyle w:val="TOC2"/>
        <w:tabs>
          <w:tab w:val="left" w:pos="1260"/>
          <w:tab w:val="right" w:leader="dot" w:pos="10070"/>
        </w:tabs>
        <w:rPr>
          <w:rFonts w:asciiTheme="minorHAnsi" w:hAnsiTheme="minorHAnsi" w:eastAsiaTheme="minorEastAsia" w:cstheme="minorBidi"/>
          <w:b w:val="0"/>
          <w:bCs w:val="0"/>
          <w:i w:val="0"/>
          <w:iCs w:val="0"/>
          <w:kern w:val="2"/>
          <w:szCs w:val="24"/>
          <w14:ligatures w14:val="standardContextual"/>
        </w:rPr>
      </w:pPr>
      <w:hyperlink w:history="1" w:anchor="_Toc160891953">
        <w:r w:rsidRPr="00CF3EDD">
          <w:rPr>
            <w:rStyle w:val="Hyperlink"/>
            <w14:scene3d>
              <w14:camera w14:prst="orthographicFront"/>
              <w14:lightRig w14:rig="threePt" w14:dir="t">
                <w14:rot w14:lat="0" w14:lon="0" w14:rev="0"/>
              </w14:lightRig>
            </w14:scene3d>
          </w:rPr>
          <w:t>1.1</w:t>
        </w:r>
        <w:r>
          <w:rPr>
            <w:rFonts w:asciiTheme="minorHAnsi" w:hAnsiTheme="minorHAnsi" w:eastAsiaTheme="minorEastAsia" w:cstheme="minorBidi"/>
            <w:b w:val="0"/>
            <w:bCs w:val="0"/>
            <w:i w:val="0"/>
            <w:iCs w:val="0"/>
            <w:kern w:val="2"/>
            <w:szCs w:val="24"/>
            <w14:ligatures w14:val="standardContextual"/>
          </w:rPr>
          <w:tab/>
        </w:r>
        <w:r w:rsidRPr="00CF3EDD">
          <w:rPr>
            <w:rStyle w:val="Hyperlink"/>
          </w:rPr>
          <w:t xml:space="preserve">System Name/Title: </w:t>
        </w:r>
        <w:r w:rsidR="00E93065">
          <w:rPr>
            <w:rStyle w:val="Hyperlink"/>
          </w:rPr>
          <w:t>ARIA Group</w:t>
        </w:r>
        <w:r w:rsidRPr="00CF3EDD">
          <w:rPr>
            <w:rStyle w:val="Hyperlink"/>
          </w:rPr>
          <w:t xml:space="preserve"> Enterprise Network</w:t>
        </w:r>
        <w:r>
          <w:rPr>
            <w:webHidden/>
          </w:rPr>
          <w:tab/>
        </w:r>
        <w:r>
          <w:rPr>
            <w:webHidden/>
          </w:rPr>
          <w:fldChar w:fldCharType="begin"/>
        </w:r>
        <w:r>
          <w:rPr>
            <w:webHidden/>
          </w:rPr>
          <w:instrText xml:space="preserve"> PAGEREF _Toc160891953 \h </w:instrText>
        </w:r>
        <w:r>
          <w:rPr>
            <w:webHidden/>
          </w:rPr>
        </w:r>
        <w:r>
          <w:rPr>
            <w:webHidden/>
          </w:rPr>
          <w:fldChar w:fldCharType="separate"/>
        </w:r>
        <w:r w:rsidR="007D224E">
          <w:rPr>
            <w:webHidden/>
          </w:rPr>
          <w:t>1</w:t>
        </w:r>
        <w:r>
          <w:rPr>
            <w:webHidden/>
          </w:rPr>
          <w:fldChar w:fldCharType="end"/>
        </w:r>
      </w:hyperlink>
    </w:p>
    <w:p w:rsidR="00160D9A" w:rsidRDefault="00160D9A" w14:paraId="78BFDBEE" w14:textId="670DB9CA">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1954">
        <w:r w:rsidRPr="00CF3EDD">
          <w:rPr>
            <w:rStyle w:val="Hyperlink"/>
            <w:noProof/>
            <w14:scene3d>
              <w14:camera w14:prst="orthographicFront"/>
              <w14:lightRig w14:rig="threePt" w14:dir="t">
                <w14:rot w14:lat="0" w14:lon="0" w14:rev="0"/>
              </w14:lightRig>
            </w14:scene3d>
          </w:rPr>
          <w:t>1.1.1</w:t>
        </w:r>
        <w:r>
          <w:rPr>
            <w:rFonts w:asciiTheme="minorHAnsi" w:hAnsiTheme="minorHAnsi" w:eastAsiaTheme="minorEastAsia" w:cstheme="minorBidi"/>
            <w:noProof/>
            <w:kern w:val="2"/>
            <w:sz w:val="24"/>
            <w:szCs w:val="24"/>
            <w14:ligatures w14:val="standardContextual"/>
          </w:rPr>
          <w:tab/>
        </w:r>
        <w:r w:rsidRPr="00CF3EDD">
          <w:rPr>
            <w:rStyle w:val="Hyperlink"/>
            <w:noProof/>
          </w:rPr>
          <w:t>System Categorization:  Moderate Impact for Confidentiality</w:t>
        </w:r>
        <w:r>
          <w:rPr>
            <w:noProof/>
            <w:webHidden/>
          </w:rPr>
          <w:tab/>
        </w:r>
        <w:r>
          <w:rPr>
            <w:noProof/>
            <w:webHidden/>
          </w:rPr>
          <w:fldChar w:fldCharType="begin"/>
        </w:r>
        <w:r>
          <w:rPr>
            <w:noProof/>
            <w:webHidden/>
          </w:rPr>
          <w:instrText xml:space="preserve"> PAGEREF _Toc160891954 \h </w:instrText>
        </w:r>
        <w:r>
          <w:rPr>
            <w:noProof/>
            <w:webHidden/>
          </w:rPr>
        </w:r>
        <w:r>
          <w:rPr>
            <w:noProof/>
            <w:webHidden/>
          </w:rPr>
          <w:fldChar w:fldCharType="separate"/>
        </w:r>
        <w:r w:rsidR="007D224E">
          <w:rPr>
            <w:noProof/>
            <w:webHidden/>
          </w:rPr>
          <w:t>1</w:t>
        </w:r>
        <w:r>
          <w:rPr>
            <w:noProof/>
            <w:webHidden/>
          </w:rPr>
          <w:fldChar w:fldCharType="end"/>
        </w:r>
      </w:hyperlink>
    </w:p>
    <w:p w:rsidR="00160D9A" w:rsidRDefault="00160D9A" w14:paraId="736542CD" w14:textId="15A8E764">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1955">
        <w:r w:rsidRPr="00CF3EDD">
          <w:rPr>
            <w:rStyle w:val="Hyperlink"/>
            <w:noProof/>
            <w:lang w:val="fr-FR"/>
            <w14:scene3d>
              <w14:camera w14:prst="orthographicFront"/>
              <w14:lightRig w14:rig="threePt" w14:dir="t">
                <w14:rot w14:lat="0" w14:lon="0" w14:rev="0"/>
              </w14:lightRig>
            </w14:scene3d>
          </w:rPr>
          <w:t>1.1.2</w:t>
        </w:r>
        <w:r>
          <w:rPr>
            <w:rFonts w:asciiTheme="minorHAnsi" w:hAnsiTheme="minorHAnsi" w:eastAsiaTheme="minorEastAsia" w:cstheme="minorBidi"/>
            <w:noProof/>
            <w:kern w:val="2"/>
            <w:sz w:val="24"/>
            <w:szCs w:val="24"/>
            <w14:ligatures w14:val="standardContextual"/>
          </w:rPr>
          <w:tab/>
        </w:r>
        <w:r w:rsidRPr="00CF3EDD">
          <w:rPr>
            <w:rStyle w:val="Hyperlink"/>
            <w:noProof/>
            <w:lang w:val="fr-FR"/>
          </w:rPr>
          <w:t xml:space="preserve">System Unique Identifier :  </w:t>
        </w:r>
        <w:r w:rsidR="00E93065">
          <w:rPr>
            <w:rStyle w:val="Hyperlink"/>
            <w:noProof/>
            <w:lang w:val="fr-FR"/>
          </w:rPr>
          <w:t>ARIA Group</w:t>
        </w:r>
        <w:r w:rsidRPr="00CF3EDD">
          <w:rPr>
            <w:rStyle w:val="Hyperlink"/>
            <w:noProof/>
            <w:lang w:val="fr-FR"/>
          </w:rPr>
          <w:t xml:space="preserve"> Enterprise Network</w:t>
        </w:r>
        <w:r>
          <w:rPr>
            <w:noProof/>
            <w:webHidden/>
          </w:rPr>
          <w:tab/>
        </w:r>
        <w:r>
          <w:rPr>
            <w:noProof/>
            <w:webHidden/>
          </w:rPr>
          <w:fldChar w:fldCharType="begin"/>
        </w:r>
        <w:r>
          <w:rPr>
            <w:noProof/>
            <w:webHidden/>
          </w:rPr>
          <w:instrText xml:space="preserve"> PAGEREF _Toc160891955 \h </w:instrText>
        </w:r>
        <w:r>
          <w:rPr>
            <w:noProof/>
            <w:webHidden/>
          </w:rPr>
        </w:r>
        <w:r>
          <w:rPr>
            <w:noProof/>
            <w:webHidden/>
          </w:rPr>
          <w:fldChar w:fldCharType="separate"/>
        </w:r>
        <w:r w:rsidR="007D224E">
          <w:rPr>
            <w:noProof/>
            <w:webHidden/>
          </w:rPr>
          <w:t>1</w:t>
        </w:r>
        <w:r>
          <w:rPr>
            <w:noProof/>
            <w:webHidden/>
          </w:rPr>
          <w:fldChar w:fldCharType="end"/>
        </w:r>
      </w:hyperlink>
    </w:p>
    <w:p w:rsidR="00160D9A" w:rsidRDefault="00160D9A" w14:paraId="0EC0B0BB" w14:textId="6298A199">
      <w:pPr>
        <w:pStyle w:val="TOC2"/>
        <w:tabs>
          <w:tab w:val="left" w:pos="1260"/>
          <w:tab w:val="right" w:leader="dot" w:pos="10070"/>
        </w:tabs>
        <w:rPr>
          <w:rFonts w:asciiTheme="minorHAnsi" w:hAnsiTheme="minorHAnsi" w:eastAsiaTheme="minorEastAsia" w:cstheme="minorBidi"/>
          <w:b w:val="0"/>
          <w:bCs w:val="0"/>
          <w:i w:val="0"/>
          <w:iCs w:val="0"/>
          <w:kern w:val="2"/>
          <w:szCs w:val="24"/>
          <w14:ligatures w14:val="standardContextual"/>
        </w:rPr>
      </w:pPr>
      <w:hyperlink w:history="1" w:anchor="_Toc160891956">
        <w:r w:rsidRPr="00CF3EDD">
          <w:rPr>
            <w:rStyle w:val="Hyperlink"/>
            <w14:scene3d>
              <w14:camera w14:prst="orthographicFront"/>
              <w14:lightRig w14:rig="threePt" w14:dir="t">
                <w14:rot w14:lat="0" w14:lon="0" w14:rev="0"/>
              </w14:lightRig>
            </w14:scene3d>
          </w:rPr>
          <w:t>1.2</w:t>
        </w:r>
        <w:r>
          <w:rPr>
            <w:rFonts w:asciiTheme="minorHAnsi" w:hAnsiTheme="minorHAnsi" w:eastAsiaTheme="minorEastAsia" w:cstheme="minorBidi"/>
            <w:b w:val="0"/>
            <w:bCs w:val="0"/>
            <w:i w:val="0"/>
            <w:iCs w:val="0"/>
            <w:kern w:val="2"/>
            <w:szCs w:val="24"/>
            <w14:ligatures w14:val="standardContextual"/>
          </w:rPr>
          <w:tab/>
        </w:r>
        <w:r w:rsidRPr="00CF3EDD">
          <w:rPr>
            <w:rStyle w:val="Hyperlink"/>
          </w:rPr>
          <w:t>Responsible Organization:</w:t>
        </w:r>
        <w:r>
          <w:rPr>
            <w:webHidden/>
          </w:rPr>
          <w:tab/>
        </w:r>
        <w:r>
          <w:rPr>
            <w:webHidden/>
          </w:rPr>
          <w:fldChar w:fldCharType="begin"/>
        </w:r>
        <w:r>
          <w:rPr>
            <w:webHidden/>
          </w:rPr>
          <w:instrText xml:space="preserve"> PAGEREF _Toc160891956 \h </w:instrText>
        </w:r>
        <w:r>
          <w:rPr>
            <w:webHidden/>
          </w:rPr>
        </w:r>
        <w:r>
          <w:rPr>
            <w:webHidden/>
          </w:rPr>
          <w:fldChar w:fldCharType="separate"/>
        </w:r>
        <w:r w:rsidR="007D224E">
          <w:rPr>
            <w:webHidden/>
          </w:rPr>
          <w:t>1</w:t>
        </w:r>
        <w:r>
          <w:rPr>
            <w:webHidden/>
          </w:rPr>
          <w:fldChar w:fldCharType="end"/>
        </w:r>
      </w:hyperlink>
    </w:p>
    <w:p w:rsidR="00160D9A" w:rsidRDefault="00160D9A" w14:paraId="1148ABF6" w14:textId="01D7ACB1">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1957">
        <w:r w:rsidRPr="00CF3EDD">
          <w:rPr>
            <w:rStyle w:val="Hyperlink"/>
            <w:noProof/>
            <w14:scene3d>
              <w14:camera w14:prst="orthographicFront"/>
              <w14:lightRig w14:rig="threePt" w14:dir="t">
                <w14:rot w14:lat="0" w14:lon="0" w14:rev="0"/>
              </w14:lightRig>
            </w14:scene3d>
          </w:rPr>
          <w:t>1.2.1</w:t>
        </w:r>
        <w:r>
          <w:rPr>
            <w:rFonts w:asciiTheme="minorHAnsi" w:hAnsiTheme="minorHAnsi" w:eastAsiaTheme="minorEastAsia" w:cstheme="minorBidi"/>
            <w:noProof/>
            <w:kern w:val="2"/>
            <w:sz w:val="24"/>
            <w:szCs w:val="24"/>
            <w14:ligatures w14:val="standardContextual"/>
          </w:rPr>
          <w:tab/>
        </w:r>
        <w:r w:rsidRPr="00CF3EDD">
          <w:rPr>
            <w:rStyle w:val="Hyperlink"/>
            <w:b/>
            <w:noProof/>
          </w:rPr>
          <w:t>Information Owner (</w:t>
        </w:r>
        <w:r w:rsidRPr="00CF3EDD">
          <w:rPr>
            <w:rStyle w:val="Hyperlink"/>
            <w:noProof/>
          </w:rPr>
          <w:t>Government POC responsible for providing and/or receiving CUI)</w:t>
        </w:r>
        <w:r w:rsidRPr="00CF3EDD">
          <w:rPr>
            <w:rStyle w:val="Hyperlink"/>
            <w:b/>
            <w:noProof/>
          </w:rPr>
          <w:t>:</w:t>
        </w:r>
        <w:r>
          <w:rPr>
            <w:noProof/>
            <w:webHidden/>
          </w:rPr>
          <w:tab/>
        </w:r>
        <w:r>
          <w:rPr>
            <w:noProof/>
            <w:webHidden/>
          </w:rPr>
          <w:fldChar w:fldCharType="begin"/>
        </w:r>
        <w:r>
          <w:rPr>
            <w:noProof/>
            <w:webHidden/>
          </w:rPr>
          <w:instrText xml:space="preserve"> PAGEREF _Toc160891957 \h </w:instrText>
        </w:r>
        <w:r>
          <w:rPr>
            <w:noProof/>
            <w:webHidden/>
          </w:rPr>
        </w:r>
        <w:r>
          <w:rPr>
            <w:noProof/>
            <w:webHidden/>
          </w:rPr>
          <w:fldChar w:fldCharType="separate"/>
        </w:r>
        <w:r w:rsidR="007D224E">
          <w:rPr>
            <w:noProof/>
            <w:webHidden/>
          </w:rPr>
          <w:t>1</w:t>
        </w:r>
        <w:r>
          <w:rPr>
            <w:noProof/>
            <w:webHidden/>
          </w:rPr>
          <w:fldChar w:fldCharType="end"/>
        </w:r>
      </w:hyperlink>
    </w:p>
    <w:p w:rsidR="00160D9A" w:rsidRDefault="00160D9A" w14:paraId="2BF9AE6C" w14:textId="48C860C6">
      <w:pPr>
        <w:pStyle w:val="TOC2"/>
        <w:tabs>
          <w:tab w:val="left" w:pos="1260"/>
          <w:tab w:val="right" w:leader="dot" w:pos="10070"/>
        </w:tabs>
        <w:rPr>
          <w:rFonts w:asciiTheme="minorHAnsi" w:hAnsiTheme="minorHAnsi" w:eastAsiaTheme="minorEastAsia" w:cstheme="minorBidi"/>
          <w:b w:val="0"/>
          <w:bCs w:val="0"/>
          <w:i w:val="0"/>
          <w:iCs w:val="0"/>
          <w:kern w:val="2"/>
          <w:szCs w:val="24"/>
          <w14:ligatures w14:val="standardContextual"/>
        </w:rPr>
      </w:pPr>
      <w:hyperlink w:history="1" w:anchor="_Toc160891958">
        <w:r w:rsidRPr="00CF3EDD">
          <w:rPr>
            <w:rStyle w:val="Hyperlink"/>
            <w14:scene3d>
              <w14:camera w14:prst="orthographicFront"/>
              <w14:lightRig w14:rig="threePt" w14:dir="t">
                <w14:rot w14:lat="0" w14:lon="0" w14:rev="0"/>
              </w14:lightRig>
            </w14:scene3d>
          </w:rPr>
          <w:t>1.3</w:t>
        </w:r>
        <w:r>
          <w:rPr>
            <w:rFonts w:asciiTheme="minorHAnsi" w:hAnsiTheme="minorHAnsi" w:eastAsiaTheme="minorEastAsia" w:cstheme="minorBidi"/>
            <w:b w:val="0"/>
            <w:bCs w:val="0"/>
            <w:i w:val="0"/>
            <w:iCs w:val="0"/>
            <w:kern w:val="2"/>
            <w:szCs w:val="24"/>
            <w14:ligatures w14:val="standardContextual"/>
          </w:rPr>
          <w:tab/>
        </w:r>
        <w:r w:rsidRPr="00CF3EDD">
          <w:rPr>
            <w:rStyle w:val="Hyperlink"/>
          </w:rPr>
          <w:t>General Description/Purpose of System:</w:t>
        </w:r>
        <w:r>
          <w:rPr>
            <w:webHidden/>
          </w:rPr>
          <w:tab/>
        </w:r>
        <w:r>
          <w:rPr>
            <w:webHidden/>
          </w:rPr>
          <w:fldChar w:fldCharType="begin"/>
        </w:r>
        <w:r>
          <w:rPr>
            <w:webHidden/>
          </w:rPr>
          <w:instrText xml:space="preserve"> PAGEREF _Toc160891958 \h </w:instrText>
        </w:r>
        <w:r>
          <w:rPr>
            <w:webHidden/>
          </w:rPr>
        </w:r>
        <w:r>
          <w:rPr>
            <w:webHidden/>
          </w:rPr>
          <w:fldChar w:fldCharType="separate"/>
        </w:r>
        <w:r w:rsidR="007D224E">
          <w:rPr>
            <w:webHidden/>
          </w:rPr>
          <w:t>3</w:t>
        </w:r>
        <w:r>
          <w:rPr>
            <w:webHidden/>
          </w:rPr>
          <w:fldChar w:fldCharType="end"/>
        </w:r>
      </w:hyperlink>
    </w:p>
    <w:p w:rsidR="00160D9A" w:rsidRDefault="00160D9A" w14:paraId="24A5259A" w14:textId="7BBC5D30">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1959">
        <w:r w:rsidRPr="00CF3EDD">
          <w:rPr>
            <w:rStyle w:val="Hyperlink"/>
            <w:noProof/>
            <w14:scene3d>
              <w14:camera w14:prst="orthographicFront"/>
              <w14:lightRig w14:rig="threePt" w14:dir="t">
                <w14:rot w14:lat="0" w14:lon="0" w14:rev="0"/>
              </w14:lightRig>
            </w14:scene3d>
          </w:rPr>
          <w:t>1.3.1</w:t>
        </w:r>
        <w:r>
          <w:rPr>
            <w:rFonts w:asciiTheme="minorHAnsi" w:hAnsiTheme="minorHAnsi" w:eastAsiaTheme="minorEastAsia" w:cstheme="minorBidi"/>
            <w:noProof/>
            <w:kern w:val="2"/>
            <w:sz w:val="24"/>
            <w:szCs w:val="24"/>
            <w14:ligatures w14:val="standardContextual"/>
          </w:rPr>
          <w:tab/>
        </w:r>
        <w:r w:rsidRPr="00CF3EDD">
          <w:rPr>
            <w:rStyle w:val="Hyperlink"/>
            <w:noProof/>
          </w:rPr>
          <w:t>Number of End Users and Privileged Users:</w:t>
        </w:r>
        <w:r>
          <w:rPr>
            <w:noProof/>
            <w:webHidden/>
          </w:rPr>
          <w:tab/>
        </w:r>
        <w:r>
          <w:rPr>
            <w:noProof/>
            <w:webHidden/>
          </w:rPr>
          <w:fldChar w:fldCharType="begin"/>
        </w:r>
        <w:r>
          <w:rPr>
            <w:noProof/>
            <w:webHidden/>
          </w:rPr>
          <w:instrText xml:space="preserve"> PAGEREF _Toc160891959 \h </w:instrText>
        </w:r>
        <w:r>
          <w:rPr>
            <w:noProof/>
            <w:webHidden/>
          </w:rPr>
        </w:r>
        <w:r>
          <w:rPr>
            <w:noProof/>
            <w:webHidden/>
          </w:rPr>
          <w:fldChar w:fldCharType="separate"/>
        </w:r>
        <w:r w:rsidR="007D224E">
          <w:rPr>
            <w:noProof/>
            <w:webHidden/>
          </w:rPr>
          <w:t>3</w:t>
        </w:r>
        <w:r>
          <w:rPr>
            <w:noProof/>
            <w:webHidden/>
          </w:rPr>
          <w:fldChar w:fldCharType="end"/>
        </w:r>
      </w:hyperlink>
    </w:p>
    <w:p w:rsidR="00160D9A" w:rsidRDefault="00160D9A" w14:paraId="6EA0398B" w14:textId="07CE5FAE">
      <w:pPr>
        <w:pStyle w:val="TOC2"/>
        <w:tabs>
          <w:tab w:val="left" w:pos="1260"/>
          <w:tab w:val="right" w:leader="dot" w:pos="10070"/>
        </w:tabs>
        <w:rPr>
          <w:rFonts w:asciiTheme="minorHAnsi" w:hAnsiTheme="minorHAnsi" w:eastAsiaTheme="minorEastAsia" w:cstheme="minorBidi"/>
          <w:b w:val="0"/>
          <w:bCs w:val="0"/>
          <w:i w:val="0"/>
          <w:iCs w:val="0"/>
          <w:kern w:val="2"/>
          <w:szCs w:val="24"/>
          <w14:ligatures w14:val="standardContextual"/>
        </w:rPr>
      </w:pPr>
      <w:hyperlink w:history="1" w:anchor="_Toc160891960">
        <w:r w:rsidRPr="00CF3EDD">
          <w:rPr>
            <w:rStyle w:val="Hyperlink"/>
            <w14:scene3d>
              <w14:camera w14:prst="orthographicFront"/>
              <w14:lightRig w14:rig="threePt" w14:dir="t">
                <w14:rot w14:lat="0" w14:lon="0" w14:rev="0"/>
              </w14:lightRig>
            </w14:scene3d>
          </w:rPr>
          <w:t>1.4</w:t>
        </w:r>
        <w:r>
          <w:rPr>
            <w:rFonts w:asciiTheme="minorHAnsi" w:hAnsiTheme="minorHAnsi" w:eastAsiaTheme="minorEastAsia" w:cstheme="minorBidi"/>
            <w:b w:val="0"/>
            <w:bCs w:val="0"/>
            <w:i w:val="0"/>
            <w:iCs w:val="0"/>
            <w:kern w:val="2"/>
            <w:szCs w:val="24"/>
            <w14:ligatures w14:val="standardContextual"/>
          </w:rPr>
          <w:tab/>
        </w:r>
        <w:r w:rsidRPr="00CF3EDD">
          <w:rPr>
            <w:rStyle w:val="Hyperlink"/>
          </w:rPr>
          <w:t>General Description of Information:</w:t>
        </w:r>
        <w:r>
          <w:rPr>
            <w:webHidden/>
          </w:rPr>
          <w:tab/>
        </w:r>
        <w:r>
          <w:rPr>
            <w:webHidden/>
          </w:rPr>
          <w:fldChar w:fldCharType="begin"/>
        </w:r>
        <w:r>
          <w:rPr>
            <w:webHidden/>
          </w:rPr>
          <w:instrText xml:space="preserve"> PAGEREF _Toc160891960 \h </w:instrText>
        </w:r>
        <w:r>
          <w:rPr>
            <w:webHidden/>
          </w:rPr>
        </w:r>
        <w:r>
          <w:rPr>
            <w:webHidden/>
          </w:rPr>
          <w:fldChar w:fldCharType="separate"/>
        </w:r>
        <w:r w:rsidR="007D224E">
          <w:rPr>
            <w:webHidden/>
          </w:rPr>
          <w:t>3</w:t>
        </w:r>
        <w:r>
          <w:rPr>
            <w:webHidden/>
          </w:rPr>
          <w:fldChar w:fldCharType="end"/>
        </w:r>
      </w:hyperlink>
    </w:p>
    <w:p w:rsidR="00160D9A" w:rsidRDefault="00160D9A" w14:paraId="13CC76F8" w14:textId="15FDEB6F">
      <w:pPr>
        <w:pStyle w:val="TOC1"/>
        <w:rPr>
          <w:rFonts w:asciiTheme="minorHAnsi" w:hAnsiTheme="minorHAnsi" w:eastAsiaTheme="minorEastAsia" w:cstheme="minorBidi"/>
          <w:b w:val="0"/>
          <w:bCs w:val="0"/>
          <w:kern w:val="2"/>
          <w:szCs w:val="24"/>
          <w14:ligatures w14:val="standardContextual"/>
        </w:rPr>
      </w:pPr>
      <w:hyperlink w:history="1" w:anchor="_Toc160891961">
        <w:r w:rsidRPr="00CF3EDD">
          <w:rPr>
            <w:rStyle w:val="Hyperlink"/>
            <w14:scene3d>
              <w14:camera w14:prst="orthographicFront"/>
              <w14:lightRig w14:rig="threePt" w14:dir="t">
                <w14:rot w14:lat="0" w14:lon="0" w14:rev="0"/>
              </w14:lightRig>
            </w14:scene3d>
          </w:rPr>
          <w:t>2.0</w:t>
        </w:r>
        <w:r>
          <w:rPr>
            <w:rFonts w:asciiTheme="minorHAnsi" w:hAnsiTheme="minorHAnsi" w:eastAsiaTheme="minorEastAsia" w:cstheme="minorBidi"/>
            <w:b w:val="0"/>
            <w:bCs w:val="0"/>
            <w:kern w:val="2"/>
            <w:szCs w:val="24"/>
            <w14:ligatures w14:val="standardContextual"/>
          </w:rPr>
          <w:tab/>
        </w:r>
        <w:r w:rsidRPr="00CF3EDD">
          <w:rPr>
            <w:rStyle w:val="Hyperlink"/>
          </w:rPr>
          <w:t>SYSTEM ENVIRONMENT</w:t>
        </w:r>
        <w:r>
          <w:rPr>
            <w:webHidden/>
          </w:rPr>
          <w:tab/>
        </w:r>
        <w:r>
          <w:rPr>
            <w:webHidden/>
          </w:rPr>
          <w:fldChar w:fldCharType="begin"/>
        </w:r>
        <w:r>
          <w:rPr>
            <w:webHidden/>
          </w:rPr>
          <w:instrText xml:space="preserve"> PAGEREF _Toc160891961 \h </w:instrText>
        </w:r>
        <w:r>
          <w:rPr>
            <w:webHidden/>
          </w:rPr>
        </w:r>
        <w:r>
          <w:rPr>
            <w:webHidden/>
          </w:rPr>
          <w:fldChar w:fldCharType="separate"/>
        </w:r>
        <w:r w:rsidR="007D224E">
          <w:rPr>
            <w:webHidden/>
          </w:rPr>
          <w:t>4</w:t>
        </w:r>
        <w:r>
          <w:rPr>
            <w:webHidden/>
          </w:rPr>
          <w:fldChar w:fldCharType="end"/>
        </w:r>
      </w:hyperlink>
    </w:p>
    <w:p w:rsidR="00160D9A" w:rsidRDefault="00160D9A" w14:paraId="25FCCA1C" w14:textId="60EEBB64">
      <w:pPr>
        <w:pStyle w:val="TOC2"/>
        <w:tabs>
          <w:tab w:val="left" w:pos="1260"/>
          <w:tab w:val="right" w:leader="dot" w:pos="10070"/>
        </w:tabs>
        <w:rPr>
          <w:rFonts w:asciiTheme="minorHAnsi" w:hAnsiTheme="minorHAnsi" w:eastAsiaTheme="minorEastAsia" w:cstheme="minorBidi"/>
          <w:b w:val="0"/>
          <w:bCs w:val="0"/>
          <w:i w:val="0"/>
          <w:iCs w:val="0"/>
          <w:kern w:val="2"/>
          <w:szCs w:val="24"/>
          <w14:ligatures w14:val="standardContextual"/>
        </w:rPr>
      </w:pPr>
      <w:hyperlink w:history="1" w:anchor="_Toc160891962">
        <w:r w:rsidRPr="00CF3EDD">
          <w:rPr>
            <w:rStyle w:val="Hyperlink"/>
            <w14:scene3d>
              <w14:camera w14:prst="orthographicFront"/>
              <w14:lightRig w14:rig="threePt" w14:dir="t">
                <w14:rot w14:lat="0" w14:lon="0" w14:rev="0"/>
              </w14:lightRig>
            </w14:scene3d>
          </w:rPr>
          <w:t>2.1</w:t>
        </w:r>
        <w:r>
          <w:rPr>
            <w:rFonts w:asciiTheme="minorHAnsi" w:hAnsiTheme="minorHAnsi" w:eastAsiaTheme="minorEastAsia" w:cstheme="minorBidi"/>
            <w:b w:val="0"/>
            <w:bCs w:val="0"/>
            <w:i w:val="0"/>
            <w:iCs w:val="0"/>
            <w:kern w:val="2"/>
            <w:szCs w:val="24"/>
            <w14:ligatures w14:val="standardContextual"/>
          </w:rPr>
          <w:tab/>
        </w:r>
        <w:r w:rsidRPr="00CF3EDD">
          <w:rPr>
            <w:rStyle w:val="Hyperlink"/>
          </w:rPr>
          <w:t>Hardware and Software Listings</w:t>
        </w:r>
        <w:r>
          <w:rPr>
            <w:webHidden/>
          </w:rPr>
          <w:tab/>
        </w:r>
        <w:r>
          <w:rPr>
            <w:webHidden/>
          </w:rPr>
          <w:fldChar w:fldCharType="begin"/>
        </w:r>
        <w:r>
          <w:rPr>
            <w:webHidden/>
          </w:rPr>
          <w:instrText xml:space="preserve"> PAGEREF _Toc160891962 \h </w:instrText>
        </w:r>
        <w:r>
          <w:rPr>
            <w:webHidden/>
          </w:rPr>
        </w:r>
        <w:r>
          <w:rPr>
            <w:webHidden/>
          </w:rPr>
          <w:fldChar w:fldCharType="separate"/>
        </w:r>
        <w:r w:rsidR="007D224E">
          <w:rPr>
            <w:webHidden/>
          </w:rPr>
          <w:t>4</w:t>
        </w:r>
        <w:r>
          <w:rPr>
            <w:webHidden/>
          </w:rPr>
          <w:fldChar w:fldCharType="end"/>
        </w:r>
      </w:hyperlink>
    </w:p>
    <w:p w:rsidR="00160D9A" w:rsidRDefault="00160D9A" w14:paraId="6DE2489F" w14:textId="78D25901">
      <w:pPr>
        <w:pStyle w:val="TOC2"/>
        <w:tabs>
          <w:tab w:val="left" w:pos="1260"/>
          <w:tab w:val="right" w:leader="dot" w:pos="10070"/>
        </w:tabs>
        <w:rPr>
          <w:rFonts w:asciiTheme="minorHAnsi" w:hAnsiTheme="minorHAnsi" w:eastAsiaTheme="minorEastAsia" w:cstheme="minorBidi"/>
          <w:b w:val="0"/>
          <w:bCs w:val="0"/>
          <w:i w:val="0"/>
          <w:iCs w:val="0"/>
          <w:kern w:val="2"/>
          <w:szCs w:val="24"/>
          <w14:ligatures w14:val="standardContextual"/>
        </w:rPr>
      </w:pPr>
      <w:hyperlink w:history="1" w:anchor="_Toc160891963">
        <w:r w:rsidRPr="00CF3EDD">
          <w:rPr>
            <w:rStyle w:val="Hyperlink"/>
            <w14:scene3d>
              <w14:camera w14:prst="orthographicFront"/>
              <w14:lightRig w14:rig="threePt" w14:dir="t">
                <w14:rot w14:lat="0" w14:lon="0" w14:rev="0"/>
              </w14:lightRig>
            </w14:scene3d>
          </w:rPr>
          <w:t>2.2</w:t>
        </w:r>
        <w:r>
          <w:rPr>
            <w:rFonts w:asciiTheme="minorHAnsi" w:hAnsiTheme="minorHAnsi" w:eastAsiaTheme="minorEastAsia" w:cstheme="minorBidi"/>
            <w:b w:val="0"/>
            <w:bCs w:val="0"/>
            <w:i w:val="0"/>
            <w:iCs w:val="0"/>
            <w:kern w:val="2"/>
            <w:szCs w:val="24"/>
            <w14:ligatures w14:val="standardContextual"/>
          </w:rPr>
          <w:tab/>
        </w:r>
        <w:r w:rsidRPr="00CF3EDD">
          <w:rPr>
            <w:rStyle w:val="Hyperlink"/>
          </w:rPr>
          <w:t>List All Software Components Installed on the System</w:t>
        </w:r>
        <w:r>
          <w:rPr>
            <w:webHidden/>
          </w:rPr>
          <w:tab/>
        </w:r>
        <w:r>
          <w:rPr>
            <w:webHidden/>
          </w:rPr>
          <w:fldChar w:fldCharType="begin"/>
        </w:r>
        <w:r>
          <w:rPr>
            <w:webHidden/>
          </w:rPr>
          <w:instrText xml:space="preserve"> PAGEREF _Toc160891963 \h </w:instrText>
        </w:r>
        <w:r>
          <w:rPr>
            <w:webHidden/>
          </w:rPr>
        </w:r>
        <w:r>
          <w:rPr>
            <w:webHidden/>
          </w:rPr>
          <w:fldChar w:fldCharType="separate"/>
        </w:r>
        <w:r w:rsidR="007D224E">
          <w:rPr>
            <w:webHidden/>
          </w:rPr>
          <w:t>4</w:t>
        </w:r>
        <w:r>
          <w:rPr>
            <w:webHidden/>
          </w:rPr>
          <w:fldChar w:fldCharType="end"/>
        </w:r>
      </w:hyperlink>
    </w:p>
    <w:p w:rsidR="00160D9A" w:rsidRDefault="00160D9A" w14:paraId="1D08DB4C" w14:textId="6E84C839">
      <w:pPr>
        <w:pStyle w:val="TOC2"/>
        <w:tabs>
          <w:tab w:val="left" w:pos="1260"/>
          <w:tab w:val="right" w:leader="dot" w:pos="10070"/>
        </w:tabs>
        <w:rPr>
          <w:rFonts w:asciiTheme="minorHAnsi" w:hAnsiTheme="minorHAnsi" w:eastAsiaTheme="minorEastAsia" w:cstheme="minorBidi"/>
          <w:b w:val="0"/>
          <w:bCs w:val="0"/>
          <w:i w:val="0"/>
          <w:iCs w:val="0"/>
          <w:kern w:val="2"/>
          <w:szCs w:val="24"/>
          <w14:ligatures w14:val="standardContextual"/>
        </w:rPr>
      </w:pPr>
      <w:hyperlink w:history="1" w:anchor="_Toc160891964">
        <w:r w:rsidRPr="00CF3EDD">
          <w:rPr>
            <w:rStyle w:val="Hyperlink"/>
            <w14:scene3d>
              <w14:camera w14:prst="orthographicFront"/>
              <w14:lightRig w14:rig="threePt" w14:dir="t">
                <w14:rot w14:lat="0" w14:lon="0" w14:rev="0"/>
              </w14:lightRig>
            </w14:scene3d>
          </w:rPr>
          <w:t>2.3</w:t>
        </w:r>
        <w:r>
          <w:rPr>
            <w:rFonts w:asciiTheme="minorHAnsi" w:hAnsiTheme="minorHAnsi" w:eastAsiaTheme="minorEastAsia" w:cstheme="minorBidi"/>
            <w:b w:val="0"/>
            <w:bCs w:val="0"/>
            <w:i w:val="0"/>
            <w:iCs w:val="0"/>
            <w:kern w:val="2"/>
            <w:szCs w:val="24"/>
            <w14:ligatures w14:val="standardContextual"/>
          </w:rPr>
          <w:tab/>
        </w:r>
        <w:r w:rsidRPr="00CF3EDD">
          <w:rPr>
            <w:rStyle w:val="Hyperlink"/>
          </w:rPr>
          <w:t>Hardware and Software Maintenance and Ownership</w:t>
        </w:r>
        <w:r>
          <w:rPr>
            <w:webHidden/>
          </w:rPr>
          <w:tab/>
        </w:r>
        <w:r>
          <w:rPr>
            <w:webHidden/>
          </w:rPr>
          <w:fldChar w:fldCharType="begin"/>
        </w:r>
        <w:r>
          <w:rPr>
            <w:webHidden/>
          </w:rPr>
          <w:instrText xml:space="preserve"> PAGEREF _Toc160891964 \h </w:instrText>
        </w:r>
        <w:r>
          <w:rPr>
            <w:webHidden/>
          </w:rPr>
        </w:r>
        <w:r>
          <w:rPr>
            <w:webHidden/>
          </w:rPr>
          <w:fldChar w:fldCharType="separate"/>
        </w:r>
        <w:r w:rsidR="007D224E">
          <w:rPr>
            <w:webHidden/>
          </w:rPr>
          <w:t>4</w:t>
        </w:r>
        <w:r>
          <w:rPr>
            <w:webHidden/>
          </w:rPr>
          <w:fldChar w:fldCharType="end"/>
        </w:r>
      </w:hyperlink>
    </w:p>
    <w:p w:rsidR="00160D9A" w:rsidRDefault="00160D9A" w14:paraId="77D1BCDC" w14:textId="262C3713">
      <w:pPr>
        <w:pStyle w:val="TOC1"/>
        <w:rPr>
          <w:rFonts w:asciiTheme="minorHAnsi" w:hAnsiTheme="minorHAnsi" w:eastAsiaTheme="minorEastAsia" w:cstheme="minorBidi"/>
          <w:b w:val="0"/>
          <w:bCs w:val="0"/>
          <w:kern w:val="2"/>
          <w:szCs w:val="24"/>
          <w14:ligatures w14:val="standardContextual"/>
        </w:rPr>
      </w:pPr>
      <w:hyperlink w:history="1" w:anchor="_Toc160891965">
        <w:r w:rsidRPr="00CF3EDD">
          <w:rPr>
            <w:rStyle w:val="Hyperlink"/>
            <w14:scene3d>
              <w14:camera w14:prst="orthographicFront"/>
              <w14:lightRig w14:rig="threePt" w14:dir="t">
                <w14:rot w14:lat="0" w14:lon="0" w14:rev="0"/>
              </w14:lightRig>
            </w14:scene3d>
          </w:rPr>
          <w:t>3.0</w:t>
        </w:r>
        <w:r>
          <w:rPr>
            <w:rFonts w:asciiTheme="minorHAnsi" w:hAnsiTheme="minorHAnsi" w:eastAsiaTheme="minorEastAsia" w:cstheme="minorBidi"/>
            <w:b w:val="0"/>
            <w:bCs w:val="0"/>
            <w:kern w:val="2"/>
            <w:szCs w:val="24"/>
            <w14:ligatures w14:val="standardContextual"/>
          </w:rPr>
          <w:tab/>
        </w:r>
        <w:r w:rsidRPr="00CF3EDD">
          <w:rPr>
            <w:rStyle w:val="Hyperlink"/>
          </w:rPr>
          <w:t>REQUIREMENTS</w:t>
        </w:r>
        <w:r>
          <w:rPr>
            <w:webHidden/>
          </w:rPr>
          <w:tab/>
        </w:r>
        <w:r>
          <w:rPr>
            <w:webHidden/>
          </w:rPr>
          <w:fldChar w:fldCharType="begin"/>
        </w:r>
        <w:r>
          <w:rPr>
            <w:webHidden/>
          </w:rPr>
          <w:instrText xml:space="preserve"> PAGEREF _Toc160891965 \h </w:instrText>
        </w:r>
        <w:r>
          <w:rPr>
            <w:webHidden/>
          </w:rPr>
        </w:r>
        <w:r>
          <w:rPr>
            <w:webHidden/>
          </w:rPr>
          <w:fldChar w:fldCharType="separate"/>
        </w:r>
        <w:r w:rsidR="007D224E">
          <w:rPr>
            <w:webHidden/>
          </w:rPr>
          <w:t>5</w:t>
        </w:r>
        <w:r>
          <w:rPr>
            <w:webHidden/>
          </w:rPr>
          <w:fldChar w:fldCharType="end"/>
        </w:r>
      </w:hyperlink>
    </w:p>
    <w:p w:rsidR="00160D9A" w:rsidRDefault="00160D9A" w14:paraId="44474459" w14:textId="67AA0594">
      <w:pPr>
        <w:pStyle w:val="TOC2"/>
        <w:tabs>
          <w:tab w:val="left" w:pos="1260"/>
          <w:tab w:val="right" w:leader="dot" w:pos="10070"/>
        </w:tabs>
        <w:rPr>
          <w:rFonts w:asciiTheme="minorHAnsi" w:hAnsiTheme="minorHAnsi" w:eastAsiaTheme="minorEastAsia" w:cstheme="minorBidi"/>
          <w:b w:val="0"/>
          <w:bCs w:val="0"/>
          <w:i w:val="0"/>
          <w:iCs w:val="0"/>
          <w:kern w:val="2"/>
          <w:szCs w:val="24"/>
          <w14:ligatures w14:val="standardContextual"/>
        </w:rPr>
      </w:pPr>
      <w:hyperlink w:history="1" w:anchor="_Toc160891966">
        <w:r w:rsidRPr="00CF3EDD">
          <w:rPr>
            <w:rStyle w:val="Hyperlink"/>
            <w14:scene3d>
              <w14:camera w14:prst="orthographicFront"/>
              <w14:lightRig w14:rig="threePt" w14:dir="t">
                <w14:rot w14:lat="0" w14:lon="0" w14:rev="0"/>
              </w14:lightRig>
            </w14:scene3d>
          </w:rPr>
          <w:t>3.1</w:t>
        </w:r>
        <w:r>
          <w:rPr>
            <w:rFonts w:asciiTheme="minorHAnsi" w:hAnsiTheme="minorHAnsi" w:eastAsiaTheme="minorEastAsia" w:cstheme="minorBidi"/>
            <w:b w:val="0"/>
            <w:bCs w:val="0"/>
            <w:i w:val="0"/>
            <w:iCs w:val="0"/>
            <w:kern w:val="2"/>
            <w:szCs w:val="24"/>
            <w14:ligatures w14:val="standardContextual"/>
          </w:rPr>
          <w:tab/>
        </w:r>
        <w:r w:rsidRPr="00CF3EDD">
          <w:rPr>
            <w:rStyle w:val="Hyperlink"/>
          </w:rPr>
          <w:t>Access Control</w:t>
        </w:r>
        <w:r>
          <w:rPr>
            <w:webHidden/>
          </w:rPr>
          <w:tab/>
        </w:r>
        <w:r>
          <w:rPr>
            <w:webHidden/>
          </w:rPr>
          <w:fldChar w:fldCharType="begin"/>
        </w:r>
        <w:r>
          <w:rPr>
            <w:webHidden/>
          </w:rPr>
          <w:instrText xml:space="preserve"> PAGEREF _Toc160891966 \h </w:instrText>
        </w:r>
        <w:r>
          <w:rPr>
            <w:webHidden/>
          </w:rPr>
        </w:r>
        <w:r>
          <w:rPr>
            <w:webHidden/>
          </w:rPr>
          <w:fldChar w:fldCharType="separate"/>
        </w:r>
        <w:r w:rsidR="007D224E">
          <w:rPr>
            <w:webHidden/>
          </w:rPr>
          <w:t>5</w:t>
        </w:r>
        <w:r>
          <w:rPr>
            <w:webHidden/>
          </w:rPr>
          <w:fldChar w:fldCharType="end"/>
        </w:r>
      </w:hyperlink>
    </w:p>
    <w:p w:rsidR="00160D9A" w:rsidRDefault="00160D9A" w14:paraId="7D15F0E8" w14:textId="4FD9FB30">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1967">
        <w:r w:rsidRPr="00CF3EDD">
          <w:rPr>
            <w:rStyle w:val="Hyperlink"/>
            <w:noProof/>
            <w14:scene3d>
              <w14:camera w14:prst="orthographicFront"/>
              <w14:lightRig w14:rig="threePt" w14:dir="t">
                <w14:rot w14:lat="0" w14:lon="0" w14:rev="0"/>
              </w14:lightRig>
            </w14:scene3d>
          </w:rPr>
          <w:t>3.1.1</w:t>
        </w:r>
        <w:r>
          <w:rPr>
            <w:rFonts w:asciiTheme="minorHAnsi" w:hAnsiTheme="minorHAnsi" w:eastAsiaTheme="minorEastAsia" w:cstheme="minorBidi"/>
            <w:noProof/>
            <w:kern w:val="2"/>
            <w:sz w:val="24"/>
            <w:szCs w:val="24"/>
            <w14:ligatures w14:val="standardContextual"/>
          </w:rPr>
          <w:tab/>
        </w:r>
        <w:r w:rsidRPr="00CF3EDD">
          <w:rPr>
            <w:rStyle w:val="Hyperlink"/>
            <w:noProof/>
          </w:rPr>
          <w:t>Limit System Access</w:t>
        </w:r>
        <w:r>
          <w:rPr>
            <w:noProof/>
            <w:webHidden/>
          </w:rPr>
          <w:tab/>
        </w:r>
        <w:r>
          <w:rPr>
            <w:noProof/>
            <w:webHidden/>
          </w:rPr>
          <w:fldChar w:fldCharType="begin"/>
        </w:r>
        <w:r>
          <w:rPr>
            <w:noProof/>
            <w:webHidden/>
          </w:rPr>
          <w:instrText xml:space="preserve"> PAGEREF _Toc160891967 \h </w:instrText>
        </w:r>
        <w:r>
          <w:rPr>
            <w:noProof/>
            <w:webHidden/>
          </w:rPr>
        </w:r>
        <w:r>
          <w:rPr>
            <w:noProof/>
            <w:webHidden/>
          </w:rPr>
          <w:fldChar w:fldCharType="separate"/>
        </w:r>
        <w:r w:rsidR="007D224E">
          <w:rPr>
            <w:noProof/>
            <w:webHidden/>
          </w:rPr>
          <w:t>5</w:t>
        </w:r>
        <w:r>
          <w:rPr>
            <w:noProof/>
            <w:webHidden/>
          </w:rPr>
          <w:fldChar w:fldCharType="end"/>
        </w:r>
      </w:hyperlink>
    </w:p>
    <w:p w:rsidR="00160D9A" w:rsidRDefault="00160D9A" w14:paraId="4DC7E7AC" w14:textId="4EA4E7E1">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1968">
        <w:r w:rsidRPr="00CF3EDD">
          <w:rPr>
            <w:rStyle w:val="Hyperlink"/>
            <w:noProof/>
            <w14:scene3d>
              <w14:camera w14:prst="orthographicFront"/>
              <w14:lightRig w14:rig="threePt" w14:dir="t">
                <w14:rot w14:lat="0" w14:lon="0" w14:rev="0"/>
              </w14:lightRig>
            </w14:scene3d>
          </w:rPr>
          <w:t>3.1.2</w:t>
        </w:r>
        <w:r>
          <w:rPr>
            <w:rFonts w:asciiTheme="minorHAnsi" w:hAnsiTheme="minorHAnsi" w:eastAsiaTheme="minorEastAsia" w:cstheme="minorBidi"/>
            <w:noProof/>
            <w:kern w:val="2"/>
            <w:sz w:val="24"/>
            <w:szCs w:val="24"/>
            <w14:ligatures w14:val="standardContextual"/>
          </w:rPr>
          <w:tab/>
        </w:r>
        <w:r w:rsidRPr="00CF3EDD">
          <w:rPr>
            <w:rStyle w:val="Hyperlink"/>
            <w:noProof/>
          </w:rPr>
          <w:t>Limit System Access to the Types of Transactions</w:t>
        </w:r>
        <w:r>
          <w:rPr>
            <w:noProof/>
            <w:webHidden/>
          </w:rPr>
          <w:tab/>
        </w:r>
        <w:r>
          <w:rPr>
            <w:noProof/>
            <w:webHidden/>
          </w:rPr>
          <w:fldChar w:fldCharType="begin"/>
        </w:r>
        <w:r>
          <w:rPr>
            <w:noProof/>
            <w:webHidden/>
          </w:rPr>
          <w:instrText xml:space="preserve"> PAGEREF _Toc160891968 \h </w:instrText>
        </w:r>
        <w:r>
          <w:rPr>
            <w:noProof/>
            <w:webHidden/>
          </w:rPr>
        </w:r>
        <w:r>
          <w:rPr>
            <w:noProof/>
            <w:webHidden/>
          </w:rPr>
          <w:fldChar w:fldCharType="separate"/>
        </w:r>
        <w:r w:rsidR="007D224E">
          <w:rPr>
            <w:noProof/>
            <w:webHidden/>
          </w:rPr>
          <w:t>6</w:t>
        </w:r>
        <w:r>
          <w:rPr>
            <w:noProof/>
            <w:webHidden/>
          </w:rPr>
          <w:fldChar w:fldCharType="end"/>
        </w:r>
      </w:hyperlink>
    </w:p>
    <w:p w:rsidR="00160D9A" w:rsidRDefault="00160D9A" w14:paraId="090F80D6" w14:textId="3CA63F48">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1969">
        <w:r w:rsidRPr="00CF3EDD">
          <w:rPr>
            <w:rStyle w:val="Hyperlink"/>
            <w:noProof/>
            <w14:scene3d>
              <w14:camera w14:prst="orthographicFront"/>
              <w14:lightRig w14:rig="threePt" w14:dir="t">
                <w14:rot w14:lat="0" w14:lon="0" w14:rev="0"/>
              </w14:lightRig>
            </w14:scene3d>
          </w:rPr>
          <w:t>3.1.3</w:t>
        </w:r>
        <w:r>
          <w:rPr>
            <w:rFonts w:asciiTheme="minorHAnsi" w:hAnsiTheme="minorHAnsi" w:eastAsiaTheme="minorEastAsia" w:cstheme="minorBidi"/>
            <w:noProof/>
            <w:kern w:val="2"/>
            <w:sz w:val="24"/>
            <w:szCs w:val="24"/>
            <w14:ligatures w14:val="standardContextual"/>
          </w:rPr>
          <w:tab/>
        </w:r>
        <w:r w:rsidRPr="00CF3EDD">
          <w:rPr>
            <w:rStyle w:val="Hyperlink"/>
            <w:noProof/>
          </w:rPr>
          <w:t>Control the flow of CUI in Accordance with Approved Authorizations.</w:t>
        </w:r>
        <w:r>
          <w:rPr>
            <w:noProof/>
            <w:webHidden/>
          </w:rPr>
          <w:tab/>
        </w:r>
        <w:r>
          <w:rPr>
            <w:noProof/>
            <w:webHidden/>
          </w:rPr>
          <w:fldChar w:fldCharType="begin"/>
        </w:r>
        <w:r>
          <w:rPr>
            <w:noProof/>
            <w:webHidden/>
          </w:rPr>
          <w:instrText xml:space="preserve"> PAGEREF _Toc160891969 \h </w:instrText>
        </w:r>
        <w:r>
          <w:rPr>
            <w:noProof/>
            <w:webHidden/>
          </w:rPr>
        </w:r>
        <w:r>
          <w:rPr>
            <w:noProof/>
            <w:webHidden/>
          </w:rPr>
          <w:fldChar w:fldCharType="separate"/>
        </w:r>
        <w:r w:rsidR="007D224E">
          <w:rPr>
            <w:noProof/>
            <w:webHidden/>
          </w:rPr>
          <w:t>6</w:t>
        </w:r>
        <w:r>
          <w:rPr>
            <w:noProof/>
            <w:webHidden/>
          </w:rPr>
          <w:fldChar w:fldCharType="end"/>
        </w:r>
      </w:hyperlink>
    </w:p>
    <w:p w:rsidR="00160D9A" w:rsidRDefault="00160D9A" w14:paraId="32CE52EE" w14:textId="5064BD8D">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1970">
        <w:r w:rsidRPr="00CF3EDD">
          <w:rPr>
            <w:rStyle w:val="Hyperlink"/>
            <w:noProof/>
            <w14:scene3d>
              <w14:camera w14:prst="orthographicFront"/>
              <w14:lightRig w14:rig="threePt" w14:dir="t">
                <w14:rot w14:lat="0" w14:lon="0" w14:rev="0"/>
              </w14:lightRig>
            </w14:scene3d>
          </w:rPr>
          <w:t>3.1.4</w:t>
        </w:r>
        <w:r>
          <w:rPr>
            <w:rFonts w:asciiTheme="minorHAnsi" w:hAnsiTheme="minorHAnsi" w:eastAsiaTheme="minorEastAsia" w:cstheme="minorBidi"/>
            <w:noProof/>
            <w:kern w:val="2"/>
            <w:sz w:val="24"/>
            <w:szCs w:val="24"/>
            <w14:ligatures w14:val="standardContextual"/>
          </w:rPr>
          <w:tab/>
        </w:r>
        <w:r w:rsidRPr="00CF3EDD">
          <w:rPr>
            <w:rStyle w:val="Hyperlink"/>
            <w:noProof/>
          </w:rPr>
          <w:t>Separate the Duties of Individuals</w:t>
        </w:r>
        <w:r>
          <w:rPr>
            <w:noProof/>
            <w:webHidden/>
          </w:rPr>
          <w:tab/>
        </w:r>
        <w:r>
          <w:rPr>
            <w:noProof/>
            <w:webHidden/>
          </w:rPr>
          <w:fldChar w:fldCharType="begin"/>
        </w:r>
        <w:r>
          <w:rPr>
            <w:noProof/>
            <w:webHidden/>
          </w:rPr>
          <w:instrText xml:space="preserve"> PAGEREF _Toc160891970 \h </w:instrText>
        </w:r>
        <w:r>
          <w:rPr>
            <w:noProof/>
            <w:webHidden/>
          </w:rPr>
        </w:r>
        <w:r>
          <w:rPr>
            <w:noProof/>
            <w:webHidden/>
          </w:rPr>
          <w:fldChar w:fldCharType="separate"/>
        </w:r>
        <w:r w:rsidR="007D224E">
          <w:rPr>
            <w:noProof/>
            <w:webHidden/>
          </w:rPr>
          <w:t>6</w:t>
        </w:r>
        <w:r>
          <w:rPr>
            <w:noProof/>
            <w:webHidden/>
          </w:rPr>
          <w:fldChar w:fldCharType="end"/>
        </w:r>
      </w:hyperlink>
    </w:p>
    <w:p w:rsidR="00160D9A" w:rsidRDefault="00160D9A" w14:paraId="30504F5A" w14:textId="03508B3B">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1971">
        <w:r w:rsidRPr="00CF3EDD">
          <w:rPr>
            <w:rStyle w:val="Hyperlink"/>
            <w:noProof/>
            <w14:scene3d>
              <w14:camera w14:prst="orthographicFront"/>
              <w14:lightRig w14:rig="threePt" w14:dir="t">
                <w14:rot w14:lat="0" w14:lon="0" w14:rev="0"/>
              </w14:lightRig>
            </w14:scene3d>
          </w:rPr>
          <w:t>3.1.5</w:t>
        </w:r>
        <w:r>
          <w:rPr>
            <w:rFonts w:asciiTheme="minorHAnsi" w:hAnsiTheme="minorHAnsi" w:eastAsiaTheme="minorEastAsia" w:cstheme="minorBidi"/>
            <w:noProof/>
            <w:kern w:val="2"/>
            <w:sz w:val="24"/>
            <w:szCs w:val="24"/>
            <w14:ligatures w14:val="standardContextual"/>
          </w:rPr>
          <w:tab/>
        </w:r>
        <w:r w:rsidRPr="00CF3EDD">
          <w:rPr>
            <w:rStyle w:val="Hyperlink"/>
            <w:noProof/>
          </w:rPr>
          <w:t>Employ the principle of least privilege.</w:t>
        </w:r>
        <w:r>
          <w:rPr>
            <w:noProof/>
            <w:webHidden/>
          </w:rPr>
          <w:tab/>
        </w:r>
        <w:r>
          <w:rPr>
            <w:noProof/>
            <w:webHidden/>
          </w:rPr>
          <w:fldChar w:fldCharType="begin"/>
        </w:r>
        <w:r>
          <w:rPr>
            <w:noProof/>
            <w:webHidden/>
          </w:rPr>
          <w:instrText xml:space="preserve"> PAGEREF _Toc160891971 \h </w:instrText>
        </w:r>
        <w:r>
          <w:rPr>
            <w:noProof/>
            <w:webHidden/>
          </w:rPr>
        </w:r>
        <w:r>
          <w:rPr>
            <w:noProof/>
            <w:webHidden/>
          </w:rPr>
          <w:fldChar w:fldCharType="separate"/>
        </w:r>
        <w:r w:rsidR="007D224E">
          <w:rPr>
            <w:noProof/>
            <w:webHidden/>
          </w:rPr>
          <w:t>7</w:t>
        </w:r>
        <w:r>
          <w:rPr>
            <w:noProof/>
            <w:webHidden/>
          </w:rPr>
          <w:fldChar w:fldCharType="end"/>
        </w:r>
      </w:hyperlink>
    </w:p>
    <w:p w:rsidR="00160D9A" w:rsidRDefault="00160D9A" w14:paraId="1400EFD6" w14:textId="690D9051">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1972">
        <w:r w:rsidRPr="00CF3EDD">
          <w:rPr>
            <w:rStyle w:val="Hyperlink"/>
            <w:noProof/>
            <w14:scene3d>
              <w14:camera w14:prst="orthographicFront"/>
              <w14:lightRig w14:rig="threePt" w14:dir="t">
                <w14:rot w14:lat="0" w14:lon="0" w14:rev="0"/>
              </w14:lightRig>
            </w14:scene3d>
          </w:rPr>
          <w:t>3.1.6</w:t>
        </w:r>
        <w:r>
          <w:rPr>
            <w:rFonts w:asciiTheme="minorHAnsi" w:hAnsiTheme="minorHAnsi" w:eastAsiaTheme="minorEastAsia" w:cstheme="minorBidi"/>
            <w:noProof/>
            <w:kern w:val="2"/>
            <w:sz w:val="24"/>
            <w:szCs w:val="24"/>
            <w14:ligatures w14:val="standardContextual"/>
          </w:rPr>
          <w:tab/>
        </w:r>
        <w:r w:rsidRPr="00CF3EDD">
          <w:rPr>
            <w:rStyle w:val="Hyperlink"/>
            <w:noProof/>
          </w:rPr>
          <w:t>Use non-privileged accounts or roles when accessing non-security functions.</w:t>
        </w:r>
        <w:r>
          <w:rPr>
            <w:noProof/>
            <w:webHidden/>
          </w:rPr>
          <w:tab/>
        </w:r>
        <w:r>
          <w:rPr>
            <w:noProof/>
            <w:webHidden/>
          </w:rPr>
          <w:fldChar w:fldCharType="begin"/>
        </w:r>
        <w:r>
          <w:rPr>
            <w:noProof/>
            <w:webHidden/>
          </w:rPr>
          <w:instrText xml:space="preserve"> PAGEREF _Toc160891972 \h </w:instrText>
        </w:r>
        <w:r>
          <w:rPr>
            <w:noProof/>
            <w:webHidden/>
          </w:rPr>
        </w:r>
        <w:r>
          <w:rPr>
            <w:noProof/>
            <w:webHidden/>
          </w:rPr>
          <w:fldChar w:fldCharType="separate"/>
        </w:r>
        <w:r w:rsidR="007D224E">
          <w:rPr>
            <w:noProof/>
            <w:webHidden/>
          </w:rPr>
          <w:t>7</w:t>
        </w:r>
        <w:r>
          <w:rPr>
            <w:noProof/>
            <w:webHidden/>
          </w:rPr>
          <w:fldChar w:fldCharType="end"/>
        </w:r>
      </w:hyperlink>
    </w:p>
    <w:p w:rsidR="00160D9A" w:rsidRDefault="00160D9A" w14:paraId="02FDAACE" w14:textId="1DB695EE">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1973">
        <w:r w:rsidRPr="00CF3EDD">
          <w:rPr>
            <w:rStyle w:val="Hyperlink"/>
            <w:noProof/>
            <w14:scene3d>
              <w14:camera w14:prst="orthographicFront"/>
              <w14:lightRig w14:rig="threePt" w14:dir="t">
                <w14:rot w14:lat="0" w14:lon="0" w14:rev="0"/>
              </w14:lightRig>
            </w14:scene3d>
          </w:rPr>
          <w:t>3.1.7</w:t>
        </w:r>
        <w:r>
          <w:rPr>
            <w:rFonts w:asciiTheme="minorHAnsi" w:hAnsiTheme="minorHAnsi" w:eastAsiaTheme="minorEastAsia" w:cstheme="minorBidi"/>
            <w:noProof/>
            <w:kern w:val="2"/>
            <w:sz w:val="24"/>
            <w:szCs w:val="24"/>
            <w14:ligatures w14:val="standardContextual"/>
          </w:rPr>
          <w:tab/>
        </w:r>
        <w:r w:rsidRPr="00CF3EDD">
          <w:rPr>
            <w:rStyle w:val="Hyperlink"/>
            <w:noProof/>
          </w:rPr>
          <w:t>Prevent non-privileged users from executing privileged functions and audit the execution of such functions.</w:t>
        </w:r>
        <w:r>
          <w:rPr>
            <w:noProof/>
            <w:webHidden/>
          </w:rPr>
          <w:tab/>
        </w:r>
        <w:r>
          <w:rPr>
            <w:noProof/>
            <w:webHidden/>
          </w:rPr>
          <w:fldChar w:fldCharType="begin"/>
        </w:r>
        <w:r>
          <w:rPr>
            <w:noProof/>
            <w:webHidden/>
          </w:rPr>
          <w:instrText xml:space="preserve"> PAGEREF _Toc160891973 \h </w:instrText>
        </w:r>
        <w:r>
          <w:rPr>
            <w:noProof/>
            <w:webHidden/>
          </w:rPr>
        </w:r>
        <w:r>
          <w:rPr>
            <w:noProof/>
            <w:webHidden/>
          </w:rPr>
          <w:fldChar w:fldCharType="separate"/>
        </w:r>
        <w:r w:rsidR="007D224E">
          <w:rPr>
            <w:noProof/>
            <w:webHidden/>
          </w:rPr>
          <w:t>8</w:t>
        </w:r>
        <w:r>
          <w:rPr>
            <w:noProof/>
            <w:webHidden/>
          </w:rPr>
          <w:fldChar w:fldCharType="end"/>
        </w:r>
      </w:hyperlink>
    </w:p>
    <w:p w:rsidR="00160D9A" w:rsidRDefault="00160D9A" w14:paraId="588E4DF1" w14:textId="76AA1AD0">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1974">
        <w:r w:rsidRPr="00CF3EDD">
          <w:rPr>
            <w:rStyle w:val="Hyperlink"/>
            <w:noProof/>
            <w14:scene3d>
              <w14:camera w14:prst="orthographicFront"/>
              <w14:lightRig w14:rig="threePt" w14:dir="t">
                <w14:rot w14:lat="0" w14:lon="0" w14:rev="0"/>
              </w14:lightRig>
            </w14:scene3d>
          </w:rPr>
          <w:t>3.1.8</w:t>
        </w:r>
        <w:r>
          <w:rPr>
            <w:rFonts w:asciiTheme="minorHAnsi" w:hAnsiTheme="minorHAnsi" w:eastAsiaTheme="minorEastAsia" w:cstheme="minorBidi"/>
            <w:noProof/>
            <w:kern w:val="2"/>
            <w:sz w:val="24"/>
            <w:szCs w:val="24"/>
            <w14:ligatures w14:val="standardContextual"/>
          </w:rPr>
          <w:tab/>
        </w:r>
        <w:r w:rsidRPr="00CF3EDD">
          <w:rPr>
            <w:rStyle w:val="Hyperlink"/>
            <w:noProof/>
          </w:rPr>
          <w:t>Limit unsuccessful logon attempts.</w:t>
        </w:r>
        <w:r>
          <w:rPr>
            <w:noProof/>
            <w:webHidden/>
          </w:rPr>
          <w:tab/>
        </w:r>
        <w:r>
          <w:rPr>
            <w:noProof/>
            <w:webHidden/>
          </w:rPr>
          <w:fldChar w:fldCharType="begin"/>
        </w:r>
        <w:r>
          <w:rPr>
            <w:noProof/>
            <w:webHidden/>
          </w:rPr>
          <w:instrText xml:space="preserve"> PAGEREF _Toc160891974 \h </w:instrText>
        </w:r>
        <w:r>
          <w:rPr>
            <w:noProof/>
            <w:webHidden/>
          </w:rPr>
        </w:r>
        <w:r>
          <w:rPr>
            <w:noProof/>
            <w:webHidden/>
          </w:rPr>
          <w:fldChar w:fldCharType="separate"/>
        </w:r>
        <w:r w:rsidR="007D224E">
          <w:rPr>
            <w:noProof/>
            <w:webHidden/>
          </w:rPr>
          <w:t>8</w:t>
        </w:r>
        <w:r>
          <w:rPr>
            <w:noProof/>
            <w:webHidden/>
          </w:rPr>
          <w:fldChar w:fldCharType="end"/>
        </w:r>
      </w:hyperlink>
    </w:p>
    <w:p w:rsidR="00160D9A" w:rsidRDefault="00160D9A" w14:paraId="6650FDBA" w14:textId="2B89D142">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1975">
        <w:r w:rsidRPr="00CF3EDD">
          <w:rPr>
            <w:rStyle w:val="Hyperlink"/>
            <w:noProof/>
            <w14:scene3d>
              <w14:camera w14:prst="orthographicFront"/>
              <w14:lightRig w14:rig="threePt" w14:dir="t">
                <w14:rot w14:lat="0" w14:lon="0" w14:rev="0"/>
              </w14:lightRig>
            </w14:scene3d>
          </w:rPr>
          <w:t>3.1.9</w:t>
        </w:r>
        <w:r>
          <w:rPr>
            <w:rFonts w:asciiTheme="minorHAnsi" w:hAnsiTheme="minorHAnsi" w:eastAsiaTheme="minorEastAsia" w:cstheme="minorBidi"/>
            <w:noProof/>
            <w:kern w:val="2"/>
            <w:sz w:val="24"/>
            <w:szCs w:val="24"/>
            <w14:ligatures w14:val="standardContextual"/>
          </w:rPr>
          <w:tab/>
        </w:r>
        <w:r w:rsidRPr="00CF3EDD">
          <w:rPr>
            <w:rStyle w:val="Hyperlink"/>
            <w:noProof/>
          </w:rPr>
          <w:t>Provide privacy and security notices consistent with applicable CUI rules.</w:t>
        </w:r>
        <w:r>
          <w:rPr>
            <w:noProof/>
            <w:webHidden/>
          </w:rPr>
          <w:tab/>
        </w:r>
        <w:r>
          <w:rPr>
            <w:noProof/>
            <w:webHidden/>
          </w:rPr>
          <w:fldChar w:fldCharType="begin"/>
        </w:r>
        <w:r>
          <w:rPr>
            <w:noProof/>
            <w:webHidden/>
          </w:rPr>
          <w:instrText xml:space="preserve"> PAGEREF _Toc160891975 \h </w:instrText>
        </w:r>
        <w:r>
          <w:rPr>
            <w:noProof/>
            <w:webHidden/>
          </w:rPr>
        </w:r>
        <w:r>
          <w:rPr>
            <w:noProof/>
            <w:webHidden/>
          </w:rPr>
          <w:fldChar w:fldCharType="separate"/>
        </w:r>
        <w:r w:rsidR="007D224E">
          <w:rPr>
            <w:noProof/>
            <w:webHidden/>
          </w:rPr>
          <w:t>8</w:t>
        </w:r>
        <w:r>
          <w:rPr>
            <w:noProof/>
            <w:webHidden/>
          </w:rPr>
          <w:fldChar w:fldCharType="end"/>
        </w:r>
      </w:hyperlink>
    </w:p>
    <w:p w:rsidR="00160D9A" w:rsidRDefault="00160D9A" w14:paraId="4C22BDFC" w14:textId="2C6CCEBA">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1976">
        <w:r w:rsidRPr="00CF3EDD">
          <w:rPr>
            <w:rStyle w:val="Hyperlink"/>
            <w:noProof/>
            <w14:scene3d>
              <w14:camera w14:prst="orthographicFront"/>
              <w14:lightRig w14:rig="threePt" w14:dir="t">
                <w14:rot w14:lat="0" w14:lon="0" w14:rev="0"/>
              </w14:lightRig>
            </w14:scene3d>
          </w:rPr>
          <w:t>3.1.10</w:t>
        </w:r>
        <w:r>
          <w:rPr>
            <w:rFonts w:asciiTheme="minorHAnsi" w:hAnsiTheme="minorHAnsi" w:eastAsiaTheme="minorEastAsia" w:cstheme="minorBidi"/>
            <w:noProof/>
            <w:kern w:val="2"/>
            <w:sz w:val="24"/>
            <w:szCs w:val="24"/>
            <w14:ligatures w14:val="standardContextual"/>
          </w:rPr>
          <w:tab/>
        </w:r>
        <w:r w:rsidRPr="00CF3EDD">
          <w:rPr>
            <w:rStyle w:val="Hyperlink"/>
            <w:noProof/>
          </w:rPr>
          <w:t>Use session lock with pattern-hiding displays to prevent access and viewing of data after period of inactivity.</w:t>
        </w:r>
        <w:r>
          <w:rPr>
            <w:noProof/>
            <w:webHidden/>
          </w:rPr>
          <w:tab/>
        </w:r>
        <w:r>
          <w:rPr>
            <w:noProof/>
            <w:webHidden/>
          </w:rPr>
          <w:fldChar w:fldCharType="begin"/>
        </w:r>
        <w:r>
          <w:rPr>
            <w:noProof/>
            <w:webHidden/>
          </w:rPr>
          <w:instrText xml:space="preserve"> PAGEREF _Toc160891976 \h </w:instrText>
        </w:r>
        <w:r>
          <w:rPr>
            <w:noProof/>
            <w:webHidden/>
          </w:rPr>
        </w:r>
        <w:r>
          <w:rPr>
            <w:noProof/>
            <w:webHidden/>
          </w:rPr>
          <w:fldChar w:fldCharType="separate"/>
        </w:r>
        <w:r w:rsidR="007D224E">
          <w:rPr>
            <w:noProof/>
            <w:webHidden/>
          </w:rPr>
          <w:t>9</w:t>
        </w:r>
        <w:r>
          <w:rPr>
            <w:noProof/>
            <w:webHidden/>
          </w:rPr>
          <w:fldChar w:fldCharType="end"/>
        </w:r>
      </w:hyperlink>
    </w:p>
    <w:p w:rsidR="00160D9A" w:rsidRDefault="00160D9A" w14:paraId="6BDF3839" w14:textId="66FC3933">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1977">
        <w:r w:rsidRPr="00CF3EDD">
          <w:rPr>
            <w:rStyle w:val="Hyperlink"/>
            <w:noProof/>
            <w14:scene3d>
              <w14:camera w14:prst="orthographicFront"/>
              <w14:lightRig w14:rig="threePt" w14:dir="t">
                <w14:rot w14:lat="0" w14:lon="0" w14:rev="0"/>
              </w14:lightRig>
            </w14:scene3d>
          </w:rPr>
          <w:t>3.1.11</w:t>
        </w:r>
        <w:r>
          <w:rPr>
            <w:rFonts w:asciiTheme="minorHAnsi" w:hAnsiTheme="minorHAnsi" w:eastAsiaTheme="minorEastAsia" w:cstheme="minorBidi"/>
            <w:noProof/>
            <w:kern w:val="2"/>
            <w:sz w:val="24"/>
            <w:szCs w:val="24"/>
            <w14:ligatures w14:val="standardContextual"/>
          </w:rPr>
          <w:tab/>
        </w:r>
        <w:r w:rsidRPr="00CF3EDD">
          <w:rPr>
            <w:rStyle w:val="Hyperlink"/>
            <w:noProof/>
          </w:rPr>
          <w:t>Terminate (automatically) a user session after a defined condition.</w:t>
        </w:r>
        <w:r>
          <w:rPr>
            <w:noProof/>
            <w:webHidden/>
          </w:rPr>
          <w:tab/>
        </w:r>
        <w:r>
          <w:rPr>
            <w:noProof/>
            <w:webHidden/>
          </w:rPr>
          <w:fldChar w:fldCharType="begin"/>
        </w:r>
        <w:r>
          <w:rPr>
            <w:noProof/>
            <w:webHidden/>
          </w:rPr>
          <w:instrText xml:space="preserve"> PAGEREF _Toc160891977 \h </w:instrText>
        </w:r>
        <w:r>
          <w:rPr>
            <w:noProof/>
            <w:webHidden/>
          </w:rPr>
        </w:r>
        <w:r>
          <w:rPr>
            <w:noProof/>
            <w:webHidden/>
          </w:rPr>
          <w:fldChar w:fldCharType="separate"/>
        </w:r>
        <w:r w:rsidR="007D224E">
          <w:rPr>
            <w:noProof/>
            <w:webHidden/>
          </w:rPr>
          <w:t>9</w:t>
        </w:r>
        <w:r>
          <w:rPr>
            <w:noProof/>
            <w:webHidden/>
          </w:rPr>
          <w:fldChar w:fldCharType="end"/>
        </w:r>
      </w:hyperlink>
    </w:p>
    <w:p w:rsidR="00160D9A" w:rsidRDefault="00160D9A" w14:paraId="6D7CCE14" w14:textId="1A1B783F">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1978">
        <w:r w:rsidRPr="00CF3EDD">
          <w:rPr>
            <w:rStyle w:val="Hyperlink"/>
            <w:noProof/>
            <w14:scene3d>
              <w14:camera w14:prst="orthographicFront"/>
              <w14:lightRig w14:rig="threePt" w14:dir="t">
                <w14:rot w14:lat="0" w14:lon="0" w14:rev="0"/>
              </w14:lightRig>
            </w14:scene3d>
          </w:rPr>
          <w:t>3.1.12</w:t>
        </w:r>
        <w:r>
          <w:rPr>
            <w:rFonts w:asciiTheme="minorHAnsi" w:hAnsiTheme="minorHAnsi" w:eastAsiaTheme="minorEastAsia" w:cstheme="minorBidi"/>
            <w:noProof/>
            <w:kern w:val="2"/>
            <w:sz w:val="24"/>
            <w:szCs w:val="24"/>
            <w14:ligatures w14:val="standardContextual"/>
          </w:rPr>
          <w:tab/>
        </w:r>
        <w:r w:rsidRPr="00CF3EDD">
          <w:rPr>
            <w:rStyle w:val="Hyperlink"/>
            <w:noProof/>
          </w:rPr>
          <w:t>Monitor and control remote access sessions.</w:t>
        </w:r>
        <w:r>
          <w:rPr>
            <w:noProof/>
            <w:webHidden/>
          </w:rPr>
          <w:tab/>
        </w:r>
        <w:r>
          <w:rPr>
            <w:noProof/>
            <w:webHidden/>
          </w:rPr>
          <w:fldChar w:fldCharType="begin"/>
        </w:r>
        <w:r>
          <w:rPr>
            <w:noProof/>
            <w:webHidden/>
          </w:rPr>
          <w:instrText xml:space="preserve"> PAGEREF _Toc160891978 \h </w:instrText>
        </w:r>
        <w:r>
          <w:rPr>
            <w:noProof/>
            <w:webHidden/>
          </w:rPr>
        </w:r>
        <w:r>
          <w:rPr>
            <w:noProof/>
            <w:webHidden/>
          </w:rPr>
          <w:fldChar w:fldCharType="separate"/>
        </w:r>
        <w:r w:rsidR="007D224E">
          <w:rPr>
            <w:noProof/>
            <w:webHidden/>
          </w:rPr>
          <w:t>10</w:t>
        </w:r>
        <w:r>
          <w:rPr>
            <w:noProof/>
            <w:webHidden/>
          </w:rPr>
          <w:fldChar w:fldCharType="end"/>
        </w:r>
      </w:hyperlink>
    </w:p>
    <w:p w:rsidR="00160D9A" w:rsidRDefault="00160D9A" w14:paraId="67FABA57" w14:textId="0E6CE202">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1979">
        <w:r w:rsidRPr="00CF3EDD">
          <w:rPr>
            <w:rStyle w:val="Hyperlink"/>
            <w:noProof/>
            <w14:scene3d>
              <w14:camera w14:prst="orthographicFront"/>
              <w14:lightRig w14:rig="threePt" w14:dir="t">
                <w14:rot w14:lat="0" w14:lon="0" w14:rev="0"/>
              </w14:lightRig>
            </w14:scene3d>
          </w:rPr>
          <w:t>3.1.13</w:t>
        </w:r>
        <w:r>
          <w:rPr>
            <w:rFonts w:asciiTheme="minorHAnsi" w:hAnsiTheme="minorHAnsi" w:eastAsiaTheme="minorEastAsia" w:cstheme="minorBidi"/>
            <w:noProof/>
            <w:kern w:val="2"/>
            <w:sz w:val="24"/>
            <w:szCs w:val="24"/>
            <w14:ligatures w14:val="standardContextual"/>
          </w:rPr>
          <w:tab/>
        </w:r>
        <w:r w:rsidRPr="00CF3EDD">
          <w:rPr>
            <w:rStyle w:val="Hyperlink"/>
            <w:noProof/>
          </w:rPr>
          <w:t>Employ cryptographic mechanisms to protect the confidentiality of remote access sessions.</w:t>
        </w:r>
        <w:r>
          <w:rPr>
            <w:noProof/>
            <w:webHidden/>
          </w:rPr>
          <w:tab/>
        </w:r>
        <w:r>
          <w:rPr>
            <w:noProof/>
            <w:webHidden/>
          </w:rPr>
          <w:fldChar w:fldCharType="begin"/>
        </w:r>
        <w:r>
          <w:rPr>
            <w:noProof/>
            <w:webHidden/>
          </w:rPr>
          <w:instrText xml:space="preserve"> PAGEREF _Toc160891979 \h </w:instrText>
        </w:r>
        <w:r>
          <w:rPr>
            <w:noProof/>
            <w:webHidden/>
          </w:rPr>
        </w:r>
        <w:r>
          <w:rPr>
            <w:noProof/>
            <w:webHidden/>
          </w:rPr>
          <w:fldChar w:fldCharType="separate"/>
        </w:r>
        <w:r w:rsidR="007D224E">
          <w:rPr>
            <w:noProof/>
            <w:webHidden/>
          </w:rPr>
          <w:t>10</w:t>
        </w:r>
        <w:r>
          <w:rPr>
            <w:noProof/>
            <w:webHidden/>
          </w:rPr>
          <w:fldChar w:fldCharType="end"/>
        </w:r>
      </w:hyperlink>
    </w:p>
    <w:p w:rsidR="00160D9A" w:rsidRDefault="00160D9A" w14:paraId="18CB9D29" w14:textId="3089D58C">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1980">
        <w:r w:rsidRPr="00CF3EDD">
          <w:rPr>
            <w:rStyle w:val="Hyperlink"/>
            <w:noProof/>
            <w14:scene3d>
              <w14:camera w14:prst="orthographicFront"/>
              <w14:lightRig w14:rig="threePt" w14:dir="t">
                <w14:rot w14:lat="0" w14:lon="0" w14:rev="0"/>
              </w14:lightRig>
            </w14:scene3d>
          </w:rPr>
          <w:t>3.1.14</w:t>
        </w:r>
        <w:r>
          <w:rPr>
            <w:rFonts w:asciiTheme="minorHAnsi" w:hAnsiTheme="minorHAnsi" w:eastAsiaTheme="minorEastAsia" w:cstheme="minorBidi"/>
            <w:noProof/>
            <w:kern w:val="2"/>
            <w:sz w:val="24"/>
            <w:szCs w:val="24"/>
            <w14:ligatures w14:val="standardContextual"/>
          </w:rPr>
          <w:tab/>
        </w:r>
        <w:r w:rsidRPr="00CF3EDD">
          <w:rPr>
            <w:rStyle w:val="Hyperlink"/>
            <w:noProof/>
          </w:rPr>
          <w:t>Route remote access via managed access control points</w:t>
        </w:r>
        <w:r>
          <w:rPr>
            <w:noProof/>
            <w:webHidden/>
          </w:rPr>
          <w:tab/>
        </w:r>
        <w:r>
          <w:rPr>
            <w:noProof/>
            <w:webHidden/>
          </w:rPr>
          <w:fldChar w:fldCharType="begin"/>
        </w:r>
        <w:r>
          <w:rPr>
            <w:noProof/>
            <w:webHidden/>
          </w:rPr>
          <w:instrText xml:space="preserve"> PAGEREF _Toc160891980 \h </w:instrText>
        </w:r>
        <w:r>
          <w:rPr>
            <w:noProof/>
            <w:webHidden/>
          </w:rPr>
        </w:r>
        <w:r>
          <w:rPr>
            <w:noProof/>
            <w:webHidden/>
          </w:rPr>
          <w:fldChar w:fldCharType="separate"/>
        </w:r>
        <w:r w:rsidR="007D224E">
          <w:rPr>
            <w:noProof/>
            <w:webHidden/>
          </w:rPr>
          <w:t>11</w:t>
        </w:r>
        <w:r>
          <w:rPr>
            <w:noProof/>
            <w:webHidden/>
          </w:rPr>
          <w:fldChar w:fldCharType="end"/>
        </w:r>
      </w:hyperlink>
    </w:p>
    <w:p w:rsidR="00160D9A" w:rsidRDefault="00160D9A" w14:paraId="5658E38B" w14:textId="442C8AAB">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1981">
        <w:r w:rsidRPr="00CF3EDD">
          <w:rPr>
            <w:rStyle w:val="Hyperlink"/>
            <w:noProof/>
            <w14:scene3d>
              <w14:camera w14:prst="orthographicFront"/>
              <w14:lightRig w14:rig="threePt" w14:dir="t">
                <w14:rot w14:lat="0" w14:lon="0" w14:rev="0"/>
              </w14:lightRig>
            </w14:scene3d>
          </w:rPr>
          <w:t>3.1.15</w:t>
        </w:r>
        <w:r>
          <w:rPr>
            <w:rFonts w:asciiTheme="minorHAnsi" w:hAnsiTheme="minorHAnsi" w:eastAsiaTheme="minorEastAsia" w:cstheme="minorBidi"/>
            <w:noProof/>
            <w:kern w:val="2"/>
            <w:sz w:val="24"/>
            <w:szCs w:val="24"/>
            <w14:ligatures w14:val="standardContextual"/>
          </w:rPr>
          <w:tab/>
        </w:r>
        <w:r w:rsidRPr="00CF3EDD">
          <w:rPr>
            <w:rStyle w:val="Hyperlink"/>
            <w:noProof/>
          </w:rPr>
          <w:t>Authorize Remote Execution of Privileged Commands</w:t>
        </w:r>
        <w:r>
          <w:rPr>
            <w:noProof/>
            <w:webHidden/>
          </w:rPr>
          <w:tab/>
        </w:r>
        <w:r>
          <w:rPr>
            <w:noProof/>
            <w:webHidden/>
          </w:rPr>
          <w:fldChar w:fldCharType="begin"/>
        </w:r>
        <w:r>
          <w:rPr>
            <w:noProof/>
            <w:webHidden/>
          </w:rPr>
          <w:instrText xml:space="preserve"> PAGEREF _Toc160891981 \h </w:instrText>
        </w:r>
        <w:r>
          <w:rPr>
            <w:noProof/>
            <w:webHidden/>
          </w:rPr>
        </w:r>
        <w:r>
          <w:rPr>
            <w:noProof/>
            <w:webHidden/>
          </w:rPr>
          <w:fldChar w:fldCharType="separate"/>
        </w:r>
        <w:r w:rsidR="007D224E">
          <w:rPr>
            <w:noProof/>
            <w:webHidden/>
          </w:rPr>
          <w:t>11</w:t>
        </w:r>
        <w:r>
          <w:rPr>
            <w:noProof/>
            <w:webHidden/>
          </w:rPr>
          <w:fldChar w:fldCharType="end"/>
        </w:r>
      </w:hyperlink>
    </w:p>
    <w:p w:rsidR="00160D9A" w:rsidRDefault="00160D9A" w14:paraId="2B1E276F" w14:textId="0F0446A2">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1982">
        <w:r w:rsidRPr="00CF3EDD">
          <w:rPr>
            <w:rStyle w:val="Hyperlink"/>
            <w:noProof/>
            <w14:scene3d>
              <w14:camera w14:prst="orthographicFront"/>
              <w14:lightRig w14:rig="threePt" w14:dir="t">
                <w14:rot w14:lat="0" w14:lon="0" w14:rev="0"/>
              </w14:lightRig>
            </w14:scene3d>
          </w:rPr>
          <w:t>3.1.16</w:t>
        </w:r>
        <w:r>
          <w:rPr>
            <w:rFonts w:asciiTheme="minorHAnsi" w:hAnsiTheme="minorHAnsi" w:eastAsiaTheme="minorEastAsia" w:cstheme="minorBidi"/>
            <w:noProof/>
            <w:kern w:val="2"/>
            <w:sz w:val="24"/>
            <w:szCs w:val="24"/>
            <w14:ligatures w14:val="standardContextual"/>
          </w:rPr>
          <w:tab/>
        </w:r>
        <w:r w:rsidRPr="00CF3EDD">
          <w:rPr>
            <w:rStyle w:val="Hyperlink"/>
            <w:noProof/>
          </w:rPr>
          <w:t>Authorize Wireless Access Prior to Allowing Such Connections</w:t>
        </w:r>
        <w:r>
          <w:rPr>
            <w:noProof/>
            <w:webHidden/>
          </w:rPr>
          <w:tab/>
        </w:r>
        <w:r>
          <w:rPr>
            <w:noProof/>
            <w:webHidden/>
          </w:rPr>
          <w:fldChar w:fldCharType="begin"/>
        </w:r>
        <w:r>
          <w:rPr>
            <w:noProof/>
            <w:webHidden/>
          </w:rPr>
          <w:instrText xml:space="preserve"> PAGEREF _Toc160891982 \h </w:instrText>
        </w:r>
        <w:r>
          <w:rPr>
            <w:noProof/>
            <w:webHidden/>
          </w:rPr>
        </w:r>
        <w:r>
          <w:rPr>
            <w:noProof/>
            <w:webHidden/>
          </w:rPr>
          <w:fldChar w:fldCharType="separate"/>
        </w:r>
        <w:r w:rsidR="007D224E">
          <w:rPr>
            <w:noProof/>
            <w:webHidden/>
          </w:rPr>
          <w:t>11</w:t>
        </w:r>
        <w:r>
          <w:rPr>
            <w:noProof/>
            <w:webHidden/>
          </w:rPr>
          <w:fldChar w:fldCharType="end"/>
        </w:r>
      </w:hyperlink>
    </w:p>
    <w:p w:rsidR="00160D9A" w:rsidRDefault="00160D9A" w14:paraId="3EDBA24B" w14:textId="23D20BFA">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1983">
        <w:r w:rsidRPr="00CF3EDD">
          <w:rPr>
            <w:rStyle w:val="Hyperlink"/>
            <w:noProof/>
            <w14:scene3d>
              <w14:camera w14:prst="orthographicFront"/>
              <w14:lightRig w14:rig="threePt" w14:dir="t">
                <w14:rot w14:lat="0" w14:lon="0" w14:rev="0"/>
              </w14:lightRig>
            </w14:scene3d>
          </w:rPr>
          <w:t>3.1.17</w:t>
        </w:r>
        <w:r>
          <w:rPr>
            <w:rFonts w:asciiTheme="minorHAnsi" w:hAnsiTheme="minorHAnsi" w:eastAsiaTheme="minorEastAsia" w:cstheme="minorBidi"/>
            <w:noProof/>
            <w:kern w:val="2"/>
            <w:sz w:val="24"/>
            <w:szCs w:val="24"/>
            <w14:ligatures w14:val="standardContextual"/>
          </w:rPr>
          <w:tab/>
        </w:r>
        <w:r w:rsidRPr="00CF3EDD">
          <w:rPr>
            <w:rStyle w:val="Hyperlink"/>
            <w:noProof/>
          </w:rPr>
          <w:t>Protect wireless access using authentication and encryption.</w:t>
        </w:r>
        <w:r>
          <w:rPr>
            <w:noProof/>
            <w:webHidden/>
          </w:rPr>
          <w:tab/>
        </w:r>
        <w:r>
          <w:rPr>
            <w:noProof/>
            <w:webHidden/>
          </w:rPr>
          <w:fldChar w:fldCharType="begin"/>
        </w:r>
        <w:r>
          <w:rPr>
            <w:noProof/>
            <w:webHidden/>
          </w:rPr>
          <w:instrText xml:space="preserve"> PAGEREF _Toc160891983 \h </w:instrText>
        </w:r>
        <w:r>
          <w:rPr>
            <w:noProof/>
            <w:webHidden/>
          </w:rPr>
        </w:r>
        <w:r>
          <w:rPr>
            <w:noProof/>
            <w:webHidden/>
          </w:rPr>
          <w:fldChar w:fldCharType="separate"/>
        </w:r>
        <w:r w:rsidR="007D224E">
          <w:rPr>
            <w:noProof/>
            <w:webHidden/>
          </w:rPr>
          <w:t>12</w:t>
        </w:r>
        <w:r>
          <w:rPr>
            <w:noProof/>
            <w:webHidden/>
          </w:rPr>
          <w:fldChar w:fldCharType="end"/>
        </w:r>
      </w:hyperlink>
    </w:p>
    <w:p w:rsidR="00160D9A" w:rsidRDefault="00160D9A" w14:paraId="0AEDF057" w14:textId="5AD29E04">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1984">
        <w:r w:rsidRPr="00CF3EDD">
          <w:rPr>
            <w:rStyle w:val="Hyperlink"/>
            <w:noProof/>
            <w14:scene3d>
              <w14:camera w14:prst="orthographicFront"/>
              <w14:lightRig w14:rig="threePt" w14:dir="t">
                <w14:rot w14:lat="0" w14:lon="0" w14:rev="0"/>
              </w14:lightRig>
            </w14:scene3d>
          </w:rPr>
          <w:t>3.1.18</w:t>
        </w:r>
        <w:r>
          <w:rPr>
            <w:rFonts w:asciiTheme="minorHAnsi" w:hAnsiTheme="minorHAnsi" w:eastAsiaTheme="minorEastAsia" w:cstheme="minorBidi"/>
            <w:noProof/>
            <w:kern w:val="2"/>
            <w:sz w:val="24"/>
            <w:szCs w:val="24"/>
            <w14:ligatures w14:val="standardContextual"/>
          </w:rPr>
          <w:tab/>
        </w:r>
        <w:r w:rsidRPr="00CF3EDD">
          <w:rPr>
            <w:rStyle w:val="Hyperlink"/>
            <w:noProof/>
          </w:rPr>
          <w:t>Control connection of mobile devices</w:t>
        </w:r>
        <w:r>
          <w:rPr>
            <w:noProof/>
            <w:webHidden/>
          </w:rPr>
          <w:tab/>
        </w:r>
        <w:r>
          <w:rPr>
            <w:noProof/>
            <w:webHidden/>
          </w:rPr>
          <w:fldChar w:fldCharType="begin"/>
        </w:r>
        <w:r>
          <w:rPr>
            <w:noProof/>
            <w:webHidden/>
          </w:rPr>
          <w:instrText xml:space="preserve"> PAGEREF _Toc160891984 \h </w:instrText>
        </w:r>
        <w:r>
          <w:rPr>
            <w:noProof/>
            <w:webHidden/>
          </w:rPr>
        </w:r>
        <w:r>
          <w:rPr>
            <w:noProof/>
            <w:webHidden/>
          </w:rPr>
          <w:fldChar w:fldCharType="separate"/>
        </w:r>
        <w:r w:rsidR="007D224E">
          <w:rPr>
            <w:noProof/>
            <w:webHidden/>
          </w:rPr>
          <w:t>12</w:t>
        </w:r>
        <w:r>
          <w:rPr>
            <w:noProof/>
            <w:webHidden/>
          </w:rPr>
          <w:fldChar w:fldCharType="end"/>
        </w:r>
      </w:hyperlink>
    </w:p>
    <w:p w:rsidR="00160D9A" w:rsidRDefault="00160D9A" w14:paraId="6529EBF5" w14:textId="1DA96893">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1985">
        <w:r w:rsidRPr="00CF3EDD">
          <w:rPr>
            <w:rStyle w:val="Hyperlink"/>
            <w:noProof/>
            <w14:scene3d>
              <w14:camera w14:prst="orthographicFront"/>
              <w14:lightRig w14:rig="threePt" w14:dir="t">
                <w14:rot w14:lat="0" w14:lon="0" w14:rev="0"/>
              </w14:lightRig>
            </w14:scene3d>
          </w:rPr>
          <w:t>3.1.19</w:t>
        </w:r>
        <w:r>
          <w:rPr>
            <w:rFonts w:asciiTheme="minorHAnsi" w:hAnsiTheme="minorHAnsi" w:eastAsiaTheme="minorEastAsia" w:cstheme="minorBidi"/>
            <w:noProof/>
            <w:kern w:val="2"/>
            <w:sz w:val="24"/>
            <w:szCs w:val="24"/>
            <w14:ligatures w14:val="standardContextual"/>
          </w:rPr>
          <w:tab/>
        </w:r>
        <w:r w:rsidRPr="00CF3EDD">
          <w:rPr>
            <w:rStyle w:val="Hyperlink"/>
            <w:noProof/>
          </w:rPr>
          <w:t>Encrypt CUI on mobile devices and mobile computing platforms.</w:t>
        </w:r>
        <w:r>
          <w:rPr>
            <w:noProof/>
            <w:webHidden/>
          </w:rPr>
          <w:tab/>
        </w:r>
        <w:r>
          <w:rPr>
            <w:noProof/>
            <w:webHidden/>
          </w:rPr>
          <w:fldChar w:fldCharType="begin"/>
        </w:r>
        <w:r>
          <w:rPr>
            <w:noProof/>
            <w:webHidden/>
          </w:rPr>
          <w:instrText xml:space="preserve"> PAGEREF _Toc160891985 \h </w:instrText>
        </w:r>
        <w:r>
          <w:rPr>
            <w:noProof/>
            <w:webHidden/>
          </w:rPr>
        </w:r>
        <w:r>
          <w:rPr>
            <w:noProof/>
            <w:webHidden/>
          </w:rPr>
          <w:fldChar w:fldCharType="separate"/>
        </w:r>
        <w:r w:rsidR="007D224E">
          <w:rPr>
            <w:noProof/>
            <w:webHidden/>
          </w:rPr>
          <w:t>12</w:t>
        </w:r>
        <w:r>
          <w:rPr>
            <w:noProof/>
            <w:webHidden/>
          </w:rPr>
          <w:fldChar w:fldCharType="end"/>
        </w:r>
      </w:hyperlink>
    </w:p>
    <w:p w:rsidR="00160D9A" w:rsidRDefault="00160D9A" w14:paraId="144DF23E" w14:textId="171DCAC5">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1986">
        <w:r w:rsidRPr="00CF3EDD">
          <w:rPr>
            <w:rStyle w:val="Hyperlink"/>
            <w:noProof/>
            <w14:scene3d>
              <w14:camera w14:prst="orthographicFront"/>
              <w14:lightRig w14:rig="threePt" w14:dir="t">
                <w14:rot w14:lat="0" w14:lon="0" w14:rev="0"/>
              </w14:lightRig>
            </w14:scene3d>
          </w:rPr>
          <w:t>3.1.20</w:t>
        </w:r>
        <w:r>
          <w:rPr>
            <w:rFonts w:asciiTheme="minorHAnsi" w:hAnsiTheme="minorHAnsi" w:eastAsiaTheme="minorEastAsia" w:cstheme="minorBidi"/>
            <w:noProof/>
            <w:kern w:val="2"/>
            <w:sz w:val="24"/>
            <w:szCs w:val="24"/>
            <w14:ligatures w14:val="standardContextual"/>
          </w:rPr>
          <w:tab/>
        </w:r>
        <w:r w:rsidRPr="00CF3EDD">
          <w:rPr>
            <w:rStyle w:val="Hyperlink"/>
            <w:noProof/>
          </w:rPr>
          <w:t>Verify and control/limit connections to and use of external systems.</w:t>
        </w:r>
        <w:r>
          <w:rPr>
            <w:noProof/>
            <w:webHidden/>
          </w:rPr>
          <w:tab/>
        </w:r>
        <w:r>
          <w:rPr>
            <w:noProof/>
            <w:webHidden/>
          </w:rPr>
          <w:fldChar w:fldCharType="begin"/>
        </w:r>
        <w:r>
          <w:rPr>
            <w:noProof/>
            <w:webHidden/>
          </w:rPr>
          <w:instrText xml:space="preserve"> PAGEREF _Toc160891986 \h </w:instrText>
        </w:r>
        <w:r>
          <w:rPr>
            <w:noProof/>
            <w:webHidden/>
          </w:rPr>
        </w:r>
        <w:r>
          <w:rPr>
            <w:noProof/>
            <w:webHidden/>
          </w:rPr>
          <w:fldChar w:fldCharType="separate"/>
        </w:r>
        <w:r w:rsidR="007D224E">
          <w:rPr>
            <w:noProof/>
            <w:webHidden/>
          </w:rPr>
          <w:t>13</w:t>
        </w:r>
        <w:r>
          <w:rPr>
            <w:noProof/>
            <w:webHidden/>
          </w:rPr>
          <w:fldChar w:fldCharType="end"/>
        </w:r>
      </w:hyperlink>
    </w:p>
    <w:p w:rsidR="00160D9A" w:rsidRDefault="00160D9A" w14:paraId="0D52FF01" w14:textId="1804CACF">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1987">
        <w:r w:rsidRPr="00CF3EDD">
          <w:rPr>
            <w:rStyle w:val="Hyperlink"/>
            <w:noProof/>
            <w14:scene3d>
              <w14:camera w14:prst="orthographicFront"/>
              <w14:lightRig w14:rig="threePt" w14:dir="t">
                <w14:rot w14:lat="0" w14:lon="0" w14:rev="0"/>
              </w14:lightRig>
            </w14:scene3d>
          </w:rPr>
          <w:t>3.1.21</w:t>
        </w:r>
        <w:r>
          <w:rPr>
            <w:rFonts w:asciiTheme="minorHAnsi" w:hAnsiTheme="minorHAnsi" w:eastAsiaTheme="minorEastAsia" w:cstheme="minorBidi"/>
            <w:noProof/>
            <w:kern w:val="2"/>
            <w:sz w:val="24"/>
            <w:szCs w:val="24"/>
            <w14:ligatures w14:val="standardContextual"/>
          </w:rPr>
          <w:tab/>
        </w:r>
        <w:r w:rsidRPr="00CF3EDD">
          <w:rPr>
            <w:rStyle w:val="Hyperlink"/>
            <w:noProof/>
          </w:rPr>
          <w:t>Limit use of organizational portable storage devices on external systems.</w:t>
        </w:r>
        <w:r>
          <w:rPr>
            <w:noProof/>
            <w:webHidden/>
          </w:rPr>
          <w:tab/>
        </w:r>
        <w:r>
          <w:rPr>
            <w:noProof/>
            <w:webHidden/>
          </w:rPr>
          <w:fldChar w:fldCharType="begin"/>
        </w:r>
        <w:r>
          <w:rPr>
            <w:noProof/>
            <w:webHidden/>
          </w:rPr>
          <w:instrText xml:space="preserve"> PAGEREF _Toc160891987 \h </w:instrText>
        </w:r>
        <w:r>
          <w:rPr>
            <w:noProof/>
            <w:webHidden/>
          </w:rPr>
        </w:r>
        <w:r>
          <w:rPr>
            <w:noProof/>
            <w:webHidden/>
          </w:rPr>
          <w:fldChar w:fldCharType="separate"/>
        </w:r>
        <w:r w:rsidR="007D224E">
          <w:rPr>
            <w:noProof/>
            <w:webHidden/>
          </w:rPr>
          <w:t>13</w:t>
        </w:r>
        <w:r>
          <w:rPr>
            <w:noProof/>
            <w:webHidden/>
          </w:rPr>
          <w:fldChar w:fldCharType="end"/>
        </w:r>
      </w:hyperlink>
    </w:p>
    <w:p w:rsidR="00160D9A" w:rsidRDefault="00160D9A" w14:paraId="440D91F8" w14:textId="14AFD454">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1988">
        <w:r w:rsidRPr="00CF3EDD">
          <w:rPr>
            <w:rStyle w:val="Hyperlink"/>
            <w:noProof/>
            <w14:scene3d>
              <w14:camera w14:prst="orthographicFront"/>
              <w14:lightRig w14:rig="threePt" w14:dir="t">
                <w14:rot w14:lat="0" w14:lon="0" w14:rev="0"/>
              </w14:lightRig>
            </w14:scene3d>
          </w:rPr>
          <w:t>3.1.22</w:t>
        </w:r>
        <w:r>
          <w:rPr>
            <w:rFonts w:asciiTheme="minorHAnsi" w:hAnsiTheme="minorHAnsi" w:eastAsiaTheme="minorEastAsia" w:cstheme="minorBidi"/>
            <w:noProof/>
            <w:kern w:val="2"/>
            <w:sz w:val="24"/>
            <w:szCs w:val="24"/>
            <w14:ligatures w14:val="standardContextual"/>
          </w:rPr>
          <w:tab/>
        </w:r>
        <w:r w:rsidRPr="00CF3EDD">
          <w:rPr>
            <w:rStyle w:val="Hyperlink"/>
            <w:noProof/>
          </w:rPr>
          <w:t>Control CUI posted or processed on publicly accessible systems.</w:t>
        </w:r>
        <w:r>
          <w:rPr>
            <w:noProof/>
            <w:webHidden/>
          </w:rPr>
          <w:tab/>
        </w:r>
        <w:r>
          <w:rPr>
            <w:noProof/>
            <w:webHidden/>
          </w:rPr>
          <w:fldChar w:fldCharType="begin"/>
        </w:r>
        <w:r>
          <w:rPr>
            <w:noProof/>
            <w:webHidden/>
          </w:rPr>
          <w:instrText xml:space="preserve"> PAGEREF _Toc160891988 \h </w:instrText>
        </w:r>
        <w:r>
          <w:rPr>
            <w:noProof/>
            <w:webHidden/>
          </w:rPr>
        </w:r>
        <w:r>
          <w:rPr>
            <w:noProof/>
            <w:webHidden/>
          </w:rPr>
          <w:fldChar w:fldCharType="separate"/>
        </w:r>
        <w:r w:rsidR="007D224E">
          <w:rPr>
            <w:noProof/>
            <w:webHidden/>
          </w:rPr>
          <w:t>13</w:t>
        </w:r>
        <w:r>
          <w:rPr>
            <w:noProof/>
            <w:webHidden/>
          </w:rPr>
          <w:fldChar w:fldCharType="end"/>
        </w:r>
      </w:hyperlink>
    </w:p>
    <w:p w:rsidR="00160D9A" w:rsidRDefault="00160D9A" w14:paraId="57A5B14E" w14:textId="7111352E">
      <w:pPr>
        <w:pStyle w:val="TOC2"/>
        <w:tabs>
          <w:tab w:val="left" w:pos="1260"/>
          <w:tab w:val="right" w:leader="dot" w:pos="10070"/>
        </w:tabs>
        <w:rPr>
          <w:rFonts w:asciiTheme="minorHAnsi" w:hAnsiTheme="minorHAnsi" w:eastAsiaTheme="minorEastAsia" w:cstheme="minorBidi"/>
          <w:b w:val="0"/>
          <w:bCs w:val="0"/>
          <w:i w:val="0"/>
          <w:iCs w:val="0"/>
          <w:kern w:val="2"/>
          <w:szCs w:val="24"/>
          <w14:ligatures w14:val="standardContextual"/>
        </w:rPr>
      </w:pPr>
      <w:hyperlink w:history="1" w:anchor="_Toc160891989">
        <w:r w:rsidRPr="00CF3EDD">
          <w:rPr>
            <w:rStyle w:val="Hyperlink"/>
            <w14:scene3d>
              <w14:camera w14:prst="orthographicFront"/>
              <w14:lightRig w14:rig="threePt" w14:dir="t">
                <w14:rot w14:lat="0" w14:lon="0" w14:rev="0"/>
              </w14:lightRig>
            </w14:scene3d>
          </w:rPr>
          <w:t>3.2</w:t>
        </w:r>
        <w:r>
          <w:rPr>
            <w:rFonts w:asciiTheme="minorHAnsi" w:hAnsiTheme="minorHAnsi" w:eastAsiaTheme="minorEastAsia" w:cstheme="minorBidi"/>
            <w:b w:val="0"/>
            <w:bCs w:val="0"/>
            <w:i w:val="0"/>
            <w:iCs w:val="0"/>
            <w:kern w:val="2"/>
            <w:szCs w:val="24"/>
            <w14:ligatures w14:val="standardContextual"/>
          </w:rPr>
          <w:tab/>
        </w:r>
        <w:r w:rsidRPr="00CF3EDD">
          <w:rPr>
            <w:rStyle w:val="Hyperlink"/>
          </w:rPr>
          <w:t>Awareness and Training</w:t>
        </w:r>
        <w:r>
          <w:rPr>
            <w:webHidden/>
          </w:rPr>
          <w:tab/>
        </w:r>
        <w:r>
          <w:rPr>
            <w:webHidden/>
          </w:rPr>
          <w:fldChar w:fldCharType="begin"/>
        </w:r>
        <w:r>
          <w:rPr>
            <w:webHidden/>
          </w:rPr>
          <w:instrText xml:space="preserve"> PAGEREF _Toc160891989 \h </w:instrText>
        </w:r>
        <w:r>
          <w:rPr>
            <w:webHidden/>
          </w:rPr>
        </w:r>
        <w:r>
          <w:rPr>
            <w:webHidden/>
          </w:rPr>
          <w:fldChar w:fldCharType="separate"/>
        </w:r>
        <w:r w:rsidR="007D224E">
          <w:rPr>
            <w:webHidden/>
          </w:rPr>
          <w:t>14</w:t>
        </w:r>
        <w:r>
          <w:rPr>
            <w:webHidden/>
          </w:rPr>
          <w:fldChar w:fldCharType="end"/>
        </w:r>
      </w:hyperlink>
    </w:p>
    <w:p w:rsidR="00160D9A" w:rsidRDefault="00160D9A" w14:paraId="0A8FF1DA" w14:textId="68B7ACD7">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1990">
        <w:r w:rsidRPr="00CF3EDD">
          <w:rPr>
            <w:rStyle w:val="Hyperlink"/>
            <w:noProof/>
            <w14:scene3d>
              <w14:camera w14:prst="orthographicFront"/>
              <w14:lightRig w14:rig="threePt" w14:dir="t">
                <w14:rot w14:lat="0" w14:lon="0" w14:rev="0"/>
              </w14:lightRig>
            </w14:scene3d>
          </w:rPr>
          <w:t>3.2.1</w:t>
        </w:r>
        <w:r>
          <w:rPr>
            <w:rFonts w:asciiTheme="minorHAnsi" w:hAnsiTheme="minorHAnsi" w:eastAsiaTheme="minorEastAsia" w:cstheme="minorBidi"/>
            <w:noProof/>
            <w:kern w:val="2"/>
            <w:sz w:val="24"/>
            <w:szCs w:val="24"/>
            <w14:ligatures w14:val="standardContextual"/>
          </w:rPr>
          <w:tab/>
        </w:r>
        <w:r w:rsidRPr="00CF3EDD">
          <w:rPr>
            <w:rStyle w:val="Hyperlink"/>
            <w:noProof/>
          </w:rPr>
          <w:t>Ensure that managers, systems administrators, and users of organizational systems are made aware of the security risks associated with their activities and of the applicable policies, standards, and procedures related to the security of those systems.</w:t>
        </w:r>
        <w:r>
          <w:rPr>
            <w:noProof/>
            <w:webHidden/>
          </w:rPr>
          <w:tab/>
        </w:r>
        <w:r>
          <w:rPr>
            <w:noProof/>
            <w:webHidden/>
          </w:rPr>
          <w:fldChar w:fldCharType="begin"/>
        </w:r>
        <w:r>
          <w:rPr>
            <w:noProof/>
            <w:webHidden/>
          </w:rPr>
          <w:instrText xml:space="preserve"> PAGEREF _Toc160891990 \h </w:instrText>
        </w:r>
        <w:r>
          <w:rPr>
            <w:noProof/>
            <w:webHidden/>
          </w:rPr>
        </w:r>
        <w:r>
          <w:rPr>
            <w:noProof/>
            <w:webHidden/>
          </w:rPr>
          <w:fldChar w:fldCharType="separate"/>
        </w:r>
        <w:r w:rsidR="007D224E">
          <w:rPr>
            <w:noProof/>
            <w:webHidden/>
          </w:rPr>
          <w:t>14</w:t>
        </w:r>
        <w:r>
          <w:rPr>
            <w:noProof/>
            <w:webHidden/>
          </w:rPr>
          <w:fldChar w:fldCharType="end"/>
        </w:r>
      </w:hyperlink>
    </w:p>
    <w:p w:rsidR="00160D9A" w:rsidRDefault="00160D9A" w14:paraId="4F3DFCFB" w14:textId="57166BB9">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1991">
        <w:r w:rsidRPr="00CF3EDD">
          <w:rPr>
            <w:rStyle w:val="Hyperlink"/>
            <w:noProof/>
            <w14:scene3d>
              <w14:camera w14:prst="orthographicFront"/>
              <w14:lightRig w14:rig="threePt" w14:dir="t">
                <w14:rot w14:lat="0" w14:lon="0" w14:rev="0"/>
              </w14:lightRig>
            </w14:scene3d>
          </w:rPr>
          <w:t>3.2.2</w:t>
        </w:r>
        <w:r>
          <w:rPr>
            <w:rFonts w:asciiTheme="minorHAnsi" w:hAnsiTheme="minorHAnsi" w:eastAsiaTheme="minorEastAsia" w:cstheme="minorBidi"/>
            <w:noProof/>
            <w:kern w:val="2"/>
            <w:sz w:val="24"/>
            <w:szCs w:val="24"/>
            <w14:ligatures w14:val="standardContextual"/>
          </w:rPr>
          <w:tab/>
        </w:r>
        <w:r w:rsidRPr="00CF3EDD">
          <w:rPr>
            <w:rStyle w:val="Hyperlink"/>
            <w:noProof/>
          </w:rPr>
          <w:t>Provide security awareness training on recognizing and reporting potential indicators of insider threat.</w:t>
        </w:r>
        <w:r>
          <w:rPr>
            <w:noProof/>
            <w:webHidden/>
          </w:rPr>
          <w:tab/>
        </w:r>
        <w:r>
          <w:rPr>
            <w:noProof/>
            <w:webHidden/>
          </w:rPr>
          <w:fldChar w:fldCharType="begin"/>
        </w:r>
        <w:r>
          <w:rPr>
            <w:noProof/>
            <w:webHidden/>
          </w:rPr>
          <w:instrText xml:space="preserve"> PAGEREF _Toc160891991 \h </w:instrText>
        </w:r>
        <w:r>
          <w:rPr>
            <w:noProof/>
            <w:webHidden/>
          </w:rPr>
        </w:r>
        <w:r>
          <w:rPr>
            <w:noProof/>
            <w:webHidden/>
          </w:rPr>
          <w:fldChar w:fldCharType="separate"/>
        </w:r>
        <w:r w:rsidR="007D224E">
          <w:rPr>
            <w:noProof/>
            <w:webHidden/>
          </w:rPr>
          <w:t>14</w:t>
        </w:r>
        <w:r>
          <w:rPr>
            <w:noProof/>
            <w:webHidden/>
          </w:rPr>
          <w:fldChar w:fldCharType="end"/>
        </w:r>
      </w:hyperlink>
    </w:p>
    <w:p w:rsidR="00160D9A" w:rsidRDefault="00160D9A" w14:paraId="181EF949" w14:textId="43CF0A28">
      <w:pPr>
        <w:pStyle w:val="TOC2"/>
        <w:tabs>
          <w:tab w:val="left" w:pos="1260"/>
          <w:tab w:val="right" w:leader="dot" w:pos="10070"/>
        </w:tabs>
        <w:rPr>
          <w:rFonts w:asciiTheme="minorHAnsi" w:hAnsiTheme="minorHAnsi" w:eastAsiaTheme="minorEastAsia" w:cstheme="minorBidi"/>
          <w:b w:val="0"/>
          <w:bCs w:val="0"/>
          <w:i w:val="0"/>
          <w:iCs w:val="0"/>
          <w:kern w:val="2"/>
          <w:szCs w:val="24"/>
          <w14:ligatures w14:val="standardContextual"/>
        </w:rPr>
      </w:pPr>
      <w:hyperlink w:history="1" w:anchor="_Toc160891992">
        <w:r w:rsidRPr="00CF3EDD">
          <w:rPr>
            <w:rStyle w:val="Hyperlink"/>
            <w14:scene3d>
              <w14:camera w14:prst="orthographicFront"/>
              <w14:lightRig w14:rig="threePt" w14:dir="t">
                <w14:rot w14:lat="0" w14:lon="0" w14:rev="0"/>
              </w14:lightRig>
            </w14:scene3d>
          </w:rPr>
          <w:t>3.3</w:t>
        </w:r>
        <w:r>
          <w:rPr>
            <w:rFonts w:asciiTheme="minorHAnsi" w:hAnsiTheme="minorHAnsi" w:eastAsiaTheme="minorEastAsia" w:cstheme="minorBidi"/>
            <w:b w:val="0"/>
            <w:bCs w:val="0"/>
            <w:i w:val="0"/>
            <w:iCs w:val="0"/>
            <w:kern w:val="2"/>
            <w:szCs w:val="24"/>
            <w14:ligatures w14:val="standardContextual"/>
          </w:rPr>
          <w:tab/>
        </w:r>
        <w:r w:rsidRPr="00CF3EDD">
          <w:rPr>
            <w:rStyle w:val="Hyperlink"/>
          </w:rPr>
          <w:t>Audit and Accountability</w:t>
        </w:r>
        <w:r>
          <w:rPr>
            <w:webHidden/>
          </w:rPr>
          <w:tab/>
        </w:r>
        <w:r>
          <w:rPr>
            <w:webHidden/>
          </w:rPr>
          <w:fldChar w:fldCharType="begin"/>
        </w:r>
        <w:r>
          <w:rPr>
            <w:webHidden/>
          </w:rPr>
          <w:instrText xml:space="preserve"> PAGEREF _Toc160891992 \h </w:instrText>
        </w:r>
        <w:r>
          <w:rPr>
            <w:webHidden/>
          </w:rPr>
        </w:r>
        <w:r>
          <w:rPr>
            <w:webHidden/>
          </w:rPr>
          <w:fldChar w:fldCharType="separate"/>
        </w:r>
        <w:r w:rsidR="007D224E">
          <w:rPr>
            <w:webHidden/>
          </w:rPr>
          <w:t>14</w:t>
        </w:r>
        <w:r>
          <w:rPr>
            <w:webHidden/>
          </w:rPr>
          <w:fldChar w:fldCharType="end"/>
        </w:r>
      </w:hyperlink>
    </w:p>
    <w:p w:rsidR="00160D9A" w:rsidRDefault="00160D9A" w14:paraId="774E1FA9" w14:textId="4BF434AC">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1993">
        <w:r w:rsidRPr="00CF3EDD">
          <w:rPr>
            <w:rStyle w:val="Hyperlink"/>
            <w:noProof/>
            <w14:scene3d>
              <w14:camera w14:prst="orthographicFront"/>
              <w14:lightRig w14:rig="threePt" w14:dir="t">
                <w14:rot w14:lat="0" w14:lon="0" w14:rev="0"/>
              </w14:lightRig>
            </w14:scene3d>
          </w:rPr>
          <w:t>3.3.1</w:t>
        </w:r>
        <w:r>
          <w:rPr>
            <w:rFonts w:asciiTheme="minorHAnsi" w:hAnsiTheme="minorHAnsi" w:eastAsiaTheme="minorEastAsia" w:cstheme="minorBidi"/>
            <w:noProof/>
            <w:kern w:val="2"/>
            <w:sz w:val="24"/>
            <w:szCs w:val="24"/>
            <w14:ligatures w14:val="standardContextual"/>
          </w:rPr>
          <w:tab/>
        </w:r>
        <w:r w:rsidRPr="00CF3EDD">
          <w:rPr>
            <w:rStyle w:val="Hyperlink"/>
            <w:noProof/>
          </w:rPr>
          <w:t>Create and retain system audit logs and records to the extent needed to enable the monitoring, analysis, investigation, and reporting of unlawful or unauthorized system activity.</w:t>
        </w:r>
        <w:r>
          <w:rPr>
            <w:noProof/>
            <w:webHidden/>
          </w:rPr>
          <w:tab/>
        </w:r>
        <w:r>
          <w:rPr>
            <w:noProof/>
            <w:webHidden/>
          </w:rPr>
          <w:fldChar w:fldCharType="begin"/>
        </w:r>
        <w:r>
          <w:rPr>
            <w:noProof/>
            <w:webHidden/>
          </w:rPr>
          <w:instrText xml:space="preserve"> PAGEREF _Toc160891993 \h </w:instrText>
        </w:r>
        <w:r>
          <w:rPr>
            <w:noProof/>
            <w:webHidden/>
          </w:rPr>
        </w:r>
        <w:r>
          <w:rPr>
            <w:noProof/>
            <w:webHidden/>
          </w:rPr>
          <w:fldChar w:fldCharType="separate"/>
        </w:r>
        <w:r w:rsidR="007D224E">
          <w:rPr>
            <w:noProof/>
            <w:webHidden/>
          </w:rPr>
          <w:t>14</w:t>
        </w:r>
        <w:r>
          <w:rPr>
            <w:noProof/>
            <w:webHidden/>
          </w:rPr>
          <w:fldChar w:fldCharType="end"/>
        </w:r>
      </w:hyperlink>
    </w:p>
    <w:p w:rsidR="00160D9A" w:rsidRDefault="00160D9A" w14:paraId="0B2194CD" w14:textId="6F7A995F">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1994">
        <w:r w:rsidRPr="00CF3EDD">
          <w:rPr>
            <w:rStyle w:val="Hyperlink"/>
            <w:noProof/>
            <w14:scene3d>
              <w14:camera w14:prst="orthographicFront"/>
              <w14:lightRig w14:rig="threePt" w14:dir="t">
                <w14:rot w14:lat="0" w14:lon="0" w14:rev="0"/>
              </w14:lightRig>
            </w14:scene3d>
          </w:rPr>
          <w:t>3.3.2</w:t>
        </w:r>
        <w:r>
          <w:rPr>
            <w:rFonts w:asciiTheme="minorHAnsi" w:hAnsiTheme="minorHAnsi" w:eastAsiaTheme="minorEastAsia" w:cstheme="minorBidi"/>
            <w:noProof/>
            <w:kern w:val="2"/>
            <w:sz w:val="24"/>
            <w:szCs w:val="24"/>
            <w14:ligatures w14:val="standardContextual"/>
          </w:rPr>
          <w:tab/>
        </w:r>
        <w:r w:rsidRPr="00CF3EDD">
          <w:rPr>
            <w:rStyle w:val="Hyperlink"/>
            <w:noProof/>
          </w:rPr>
          <w:t>Ensure that the actions of individual system users can be uniquely traced to those users so they can be held accountable for their actions.</w:t>
        </w:r>
        <w:r>
          <w:rPr>
            <w:noProof/>
            <w:webHidden/>
          </w:rPr>
          <w:tab/>
        </w:r>
        <w:r>
          <w:rPr>
            <w:noProof/>
            <w:webHidden/>
          </w:rPr>
          <w:fldChar w:fldCharType="begin"/>
        </w:r>
        <w:r>
          <w:rPr>
            <w:noProof/>
            <w:webHidden/>
          </w:rPr>
          <w:instrText xml:space="preserve"> PAGEREF _Toc160891994 \h </w:instrText>
        </w:r>
        <w:r>
          <w:rPr>
            <w:noProof/>
            <w:webHidden/>
          </w:rPr>
        </w:r>
        <w:r>
          <w:rPr>
            <w:noProof/>
            <w:webHidden/>
          </w:rPr>
          <w:fldChar w:fldCharType="separate"/>
        </w:r>
        <w:r w:rsidR="007D224E">
          <w:rPr>
            <w:noProof/>
            <w:webHidden/>
          </w:rPr>
          <w:t>15</w:t>
        </w:r>
        <w:r>
          <w:rPr>
            <w:noProof/>
            <w:webHidden/>
          </w:rPr>
          <w:fldChar w:fldCharType="end"/>
        </w:r>
      </w:hyperlink>
    </w:p>
    <w:p w:rsidR="00160D9A" w:rsidRDefault="00160D9A" w14:paraId="2256406F" w14:textId="2C7795E8">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1995">
        <w:r w:rsidRPr="00CF3EDD">
          <w:rPr>
            <w:rStyle w:val="Hyperlink"/>
            <w:noProof/>
            <w14:scene3d>
              <w14:camera w14:prst="orthographicFront"/>
              <w14:lightRig w14:rig="threePt" w14:dir="t">
                <w14:rot w14:lat="0" w14:lon="0" w14:rev="0"/>
              </w14:lightRig>
            </w14:scene3d>
          </w:rPr>
          <w:t>3.3.3</w:t>
        </w:r>
        <w:r>
          <w:rPr>
            <w:rFonts w:asciiTheme="minorHAnsi" w:hAnsiTheme="minorHAnsi" w:eastAsiaTheme="minorEastAsia" w:cstheme="minorBidi"/>
            <w:noProof/>
            <w:kern w:val="2"/>
            <w:sz w:val="24"/>
            <w:szCs w:val="24"/>
            <w14:ligatures w14:val="standardContextual"/>
          </w:rPr>
          <w:tab/>
        </w:r>
        <w:r w:rsidRPr="00CF3EDD">
          <w:rPr>
            <w:rStyle w:val="Hyperlink"/>
            <w:noProof/>
          </w:rPr>
          <w:t>Review and Update Logged Events</w:t>
        </w:r>
        <w:r>
          <w:rPr>
            <w:noProof/>
            <w:webHidden/>
          </w:rPr>
          <w:tab/>
        </w:r>
        <w:r>
          <w:rPr>
            <w:noProof/>
            <w:webHidden/>
          </w:rPr>
          <w:fldChar w:fldCharType="begin"/>
        </w:r>
        <w:r>
          <w:rPr>
            <w:noProof/>
            <w:webHidden/>
          </w:rPr>
          <w:instrText xml:space="preserve"> PAGEREF _Toc160891995 \h </w:instrText>
        </w:r>
        <w:r>
          <w:rPr>
            <w:noProof/>
            <w:webHidden/>
          </w:rPr>
        </w:r>
        <w:r>
          <w:rPr>
            <w:noProof/>
            <w:webHidden/>
          </w:rPr>
          <w:fldChar w:fldCharType="separate"/>
        </w:r>
        <w:r w:rsidR="007D224E">
          <w:rPr>
            <w:noProof/>
            <w:webHidden/>
          </w:rPr>
          <w:t>15</w:t>
        </w:r>
        <w:r>
          <w:rPr>
            <w:noProof/>
            <w:webHidden/>
          </w:rPr>
          <w:fldChar w:fldCharType="end"/>
        </w:r>
      </w:hyperlink>
    </w:p>
    <w:p w:rsidR="00160D9A" w:rsidRDefault="00160D9A" w14:paraId="61F2B27F" w14:textId="68865326">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1996">
        <w:r w:rsidRPr="00CF3EDD">
          <w:rPr>
            <w:rStyle w:val="Hyperlink"/>
            <w:noProof/>
            <w14:scene3d>
              <w14:camera w14:prst="orthographicFront"/>
              <w14:lightRig w14:rig="threePt" w14:dir="t">
                <w14:rot w14:lat="0" w14:lon="0" w14:rev="0"/>
              </w14:lightRig>
            </w14:scene3d>
          </w:rPr>
          <w:t>3.3.4</w:t>
        </w:r>
        <w:r>
          <w:rPr>
            <w:rFonts w:asciiTheme="minorHAnsi" w:hAnsiTheme="minorHAnsi" w:eastAsiaTheme="minorEastAsia" w:cstheme="minorBidi"/>
            <w:noProof/>
            <w:kern w:val="2"/>
            <w:sz w:val="24"/>
            <w:szCs w:val="24"/>
            <w14:ligatures w14:val="standardContextual"/>
          </w:rPr>
          <w:tab/>
        </w:r>
        <w:r w:rsidRPr="00CF3EDD">
          <w:rPr>
            <w:rStyle w:val="Hyperlink"/>
            <w:noProof/>
          </w:rPr>
          <w:t>Alert in The Event of An Audit Logging Process Failure</w:t>
        </w:r>
        <w:r>
          <w:rPr>
            <w:noProof/>
            <w:webHidden/>
          </w:rPr>
          <w:tab/>
        </w:r>
        <w:r>
          <w:rPr>
            <w:noProof/>
            <w:webHidden/>
          </w:rPr>
          <w:fldChar w:fldCharType="begin"/>
        </w:r>
        <w:r>
          <w:rPr>
            <w:noProof/>
            <w:webHidden/>
          </w:rPr>
          <w:instrText xml:space="preserve"> PAGEREF _Toc160891996 \h </w:instrText>
        </w:r>
        <w:r>
          <w:rPr>
            <w:noProof/>
            <w:webHidden/>
          </w:rPr>
        </w:r>
        <w:r>
          <w:rPr>
            <w:noProof/>
            <w:webHidden/>
          </w:rPr>
          <w:fldChar w:fldCharType="separate"/>
        </w:r>
        <w:r w:rsidR="007D224E">
          <w:rPr>
            <w:noProof/>
            <w:webHidden/>
          </w:rPr>
          <w:t>15</w:t>
        </w:r>
        <w:r>
          <w:rPr>
            <w:noProof/>
            <w:webHidden/>
          </w:rPr>
          <w:fldChar w:fldCharType="end"/>
        </w:r>
      </w:hyperlink>
    </w:p>
    <w:p w:rsidR="00160D9A" w:rsidRDefault="00160D9A" w14:paraId="36B6999D" w14:textId="60A32EAB">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1997">
        <w:r w:rsidRPr="00CF3EDD">
          <w:rPr>
            <w:rStyle w:val="Hyperlink"/>
            <w:noProof/>
            <w14:scene3d>
              <w14:camera w14:prst="orthographicFront"/>
              <w14:lightRig w14:rig="threePt" w14:dir="t">
                <w14:rot w14:lat="0" w14:lon="0" w14:rev="0"/>
              </w14:lightRig>
            </w14:scene3d>
          </w:rPr>
          <w:t>3.3.5</w:t>
        </w:r>
        <w:r>
          <w:rPr>
            <w:rFonts w:asciiTheme="minorHAnsi" w:hAnsiTheme="minorHAnsi" w:eastAsiaTheme="minorEastAsia" w:cstheme="minorBidi"/>
            <w:noProof/>
            <w:kern w:val="2"/>
            <w:sz w:val="24"/>
            <w:szCs w:val="24"/>
            <w14:ligatures w14:val="standardContextual"/>
          </w:rPr>
          <w:tab/>
        </w:r>
        <w:r w:rsidRPr="00CF3EDD">
          <w:rPr>
            <w:rStyle w:val="Hyperlink"/>
            <w:noProof/>
          </w:rPr>
          <w:t>Correlate audit record review, analysis, and reporting processes for investigation and response to indications of unlawful, unauthorized, suspicious, or unusual activity.</w:t>
        </w:r>
        <w:r>
          <w:rPr>
            <w:noProof/>
            <w:webHidden/>
          </w:rPr>
          <w:tab/>
        </w:r>
        <w:r>
          <w:rPr>
            <w:noProof/>
            <w:webHidden/>
          </w:rPr>
          <w:fldChar w:fldCharType="begin"/>
        </w:r>
        <w:r>
          <w:rPr>
            <w:noProof/>
            <w:webHidden/>
          </w:rPr>
          <w:instrText xml:space="preserve"> PAGEREF _Toc160891997 \h </w:instrText>
        </w:r>
        <w:r>
          <w:rPr>
            <w:noProof/>
            <w:webHidden/>
          </w:rPr>
        </w:r>
        <w:r>
          <w:rPr>
            <w:noProof/>
            <w:webHidden/>
          </w:rPr>
          <w:fldChar w:fldCharType="separate"/>
        </w:r>
        <w:r w:rsidR="007D224E">
          <w:rPr>
            <w:noProof/>
            <w:webHidden/>
          </w:rPr>
          <w:t>16</w:t>
        </w:r>
        <w:r>
          <w:rPr>
            <w:noProof/>
            <w:webHidden/>
          </w:rPr>
          <w:fldChar w:fldCharType="end"/>
        </w:r>
      </w:hyperlink>
    </w:p>
    <w:p w:rsidR="00160D9A" w:rsidRDefault="00160D9A" w14:paraId="162FEFF5" w14:textId="5AEBAE61">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1998">
        <w:r w:rsidRPr="00CF3EDD">
          <w:rPr>
            <w:rStyle w:val="Hyperlink"/>
            <w:noProof/>
            <w14:scene3d>
              <w14:camera w14:prst="orthographicFront"/>
              <w14:lightRig w14:rig="threePt" w14:dir="t">
                <w14:rot w14:lat="0" w14:lon="0" w14:rev="0"/>
              </w14:lightRig>
            </w14:scene3d>
          </w:rPr>
          <w:t>3.3.6</w:t>
        </w:r>
        <w:r>
          <w:rPr>
            <w:rFonts w:asciiTheme="minorHAnsi" w:hAnsiTheme="minorHAnsi" w:eastAsiaTheme="minorEastAsia" w:cstheme="minorBidi"/>
            <w:noProof/>
            <w:kern w:val="2"/>
            <w:sz w:val="24"/>
            <w:szCs w:val="24"/>
            <w14:ligatures w14:val="standardContextual"/>
          </w:rPr>
          <w:tab/>
        </w:r>
        <w:r w:rsidRPr="00CF3EDD">
          <w:rPr>
            <w:rStyle w:val="Hyperlink"/>
            <w:noProof/>
          </w:rPr>
          <w:t>Provide audit record reduction and report generation to support on-demand analysis and reporting.</w:t>
        </w:r>
        <w:r>
          <w:rPr>
            <w:noProof/>
            <w:webHidden/>
          </w:rPr>
          <w:tab/>
        </w:r>
        <w:r>
          <w:rPr>
            <w:noProof/>
            <w:webHidden/>
          </w:rPr>
          <w:fldChar w:fldCharType="begin"/>
        </w:r>
        <w:r>
          <w:rPr>
            <w:noProof/>
            <w:webHidden/>
          </w:rPr>
          <w:instrText xml:space="preserve"> PAGEREF _Toc160891998 \h </w:instrText>
        </w:r>
        <w:r>
          <w:rPr>
            <w:noProof/>
            <w:webHidden/>
          </w:rPr>
        </w:r>
        <w:r>
          <w:rPr>
            <w:noProof/>
            <w:webHidden/>
          </w:rPr>
          <w:fldChar w:fldCharType="separate"/>
        </w:r>
        <w:r w:rsidR="007D224E">
          <w:rPr>
            <w:noProof/>
            <w:webHidden/>
          </w:rPr>
          <w:t>16</w:t>
        </w:r>
        <w:r>
          <w:rPr>
            <w:noProof/>
            <w:webHidden/>
          </w:rPr>
          <w:fldChar w:fldCharType="end"/>
        </w:r>
      </w:hyperlink>
    </w:p>
    <w:p w:rsidR="00160D9A" w:rsidRDefault="00160D9A" w14:paraId="48154E43" w14:textId="3D01FA3A">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1999">
        <w:r w:rsidRPr="00CF3EDD">
          <w:rPr>
            <w:rStyle w:val="Hyperlink"/>
            <w:noProof/>
            <w14:scene3d>
              <w14:camera w14:prst="orthographicFront"/>
              <w14:lightRig w14:rig="threePt" w14:dir="t">
                <w14:rot w14:lat="0" w14:lon="0" w14:rev="0"/>
              </w14:lightRig>
            </w14:scene3d>
          </w:rPr>
          <w:t>3.3.7</w:t>
        </w:r>
        <w:r>
          <w:rPr>
            <w:rFonts w:asciiTheme="minorHAnsi" w:hAnsiTheme="minorHAnsi" w:eastAsiaTheme="minorEastAsia" w:cstheme="minorBidi"/>
            <w:noProof/>
            <w:kern w:val="2"/>
            <w:sz w:val="24"/>
            <w:szCs w:val="24"/>
            <w14:ligatures w14:val="standardContextual"/>
          </w:rPr>
          <w:tab/>
        </w:r>
        <w:r w:rsidRPr="00CF3EDD">
          <w:rPr>
            <w:rStyle w:val="Hyperlink"/>
            <w:noProof/>
          </w:rPr>
          <w:t>Provide a system capability that compares and synchronizes internal system clocks with an authoritative source to generate time stamps for audit records.</w:t>
        </w:r>
        <w:r>
          <w:rPr>
            <w:noProof/>
            <w:webHidden/>
          </w:rPr>
          <w:tab/>
        </w:r>
        <w:r>
          <w:rPr>
            <w:noProof/>
            <w:webHidden/>
          </w:rPr>
          <w:fldChar w:fldCharType="begin"/>
        </w:r>
        <w:r>
          <w:rPr>
            <w:noProof/>
            <w:webHidden/>
          </w:rPr>
          <w:instrText xml:space="preserve"> PAGEREF _Toc160891999 \h </w:instrText>
        </w:r>
        <w:r>
          <w:rPr>
            <w:noProof/>
            <w:webHidden/>
          </w:rPr>
        </w:r>
        <w:r>
          <w:rPr>
            <w:noProof/>
            <w:webHidden/>
          </w:rPr>
          <w:fldChar w:fldCharType="separate"/>
        </w:r>
        <w:r w:rsidR="007D224E">
          <w:rPr>
            <w:noProof/>
            <w:webHidden/>
          </w:rPr>
          <w:t>16</w:t>
        </w:r>
        <w:r>
          <w:rPr>
            <w:noProof/>
            <w:webHidden/>
          </w:rPr>
          <w:fldChar w:fldCharType="end"/>
        </w:r>
      </w:hyperlink>
    </w:p>
    <w:p w:rsidR="00160D9A" w:rsidRDefault="00160D9A" w14:paraId="74684C62" w14:textId="04C6BD88">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00">
        <w:r w:rsidRPr="00CF3EDD">
          <w:rPr>
            <w:rStyle w:val="Hyperlink"/>
            <w:noProof/>
            <w14:scene3d>
              <w14:camera w14:prst="orthographicFront"/>
              <w14:lightRig w14:rig="threePt" w14:dir="t">
                <w14:rot w14:lat="0" w14:lon="0" w14:rev="0"/>
              </w14:lightRig>
            </w14:scene3d>
          </w:rPr>
          <w:t>3.3.8</w:t>
        </w:r>
        <w:r>
          <w:rPr>
            <w:rFonts w:asciiTheme="minorHAnsi" w:hAnsiTheme="minorHAnsi" w:eastAsiaTheme="minorEastAsia" w:cstheme="minorBidi"/>
            <w:noProof/>
            <w:kern w:val="2"/>
            <w:sz w:val="24"/>
            <w:szCs w:val="24"/>
            <w14:ligatures w14:val="standardContextual"/>
          </w:rPr>
          <w:tab/>
        </w:r>
        <w:r w:rsidRPr="00CF3EDD">
          <w:rPr>
            <w:rStyle w:val="Hyperlink"/>
            <w:noProof/>
          </w:rPr>
          <w:t>Protect audit information and audit logging tools from unauthorized access, modification, and deletion.</w:t>
        </w:r>
        <w:r>
          <w:rPr>
            <w:noProof/>
            <w:webHidden/>
          </w:rPr>
          <w:tab/>
        </w:r>
        <w:r>
          <w:rPr>
            <w:noProof/>
            <w:webHidden/>
          </w:rPr>
          <w:fldChar w:fldCharType="begin"/>
        </w:r>
        <w:r>
          <w:rPr>
            <w:noProof/>
            <w:webHidden/>
          </w:rPr>
          <w:instrText xml:space="preserve"> PAGEREF _Toc160892000 \h </w:instrText>
        </w:r>
        <w:r>
          <w:rPr>
            <w:noProof/>
            <w:webHidden/>
          </w:rPr>
        </w:r>
        <w:r>
          <w:rPr>
            <w:noProof/>
            <w:webHidden/>
          </w:rPr>
          <w:fldChar w:fldCharType="separate"/>
        </w:r>
        <w:r w:rsidR="007D224E">
          <w:rPr>
            <w:noProof/>
            <w:webHidden/>
          </w:rPr>
          <w:t>17</w:t>
        </w:r>
        <w:r>
          <w:rPr>
            <w:noProof/>
            <w:webHidden/>
          </w:rPr>
          <w:fldChar w:fldCharType="end"/>
        </w:r>
      </w:hyperlink>
    </w:p>
    <w:p w:rsidR="00160D9A" w:rsidRDefault="00160D9A" w14:paraId="604748F4" w14:textId="5979B2E5">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01">
        <w:r w:rsidRPr="00CF3EDD">
          <w:rPr>
            <w:rStyle w:val="Hyperlink"/>
            <w:noProof/>
            <w14:scene3d>
              <w14:camera w14:prst="orthographicFront"/>
              <w14:lightRig w14:rig="threePt" w14:dir="t">
                <w14:rot w14:lat="0" w14:lon="0" w14:rev="0"/>
              </w14:lightRig>
            </w14:scene3d>
          </w:rPr>
          <w:t>3.3.9</w:t>
        </w:r>
        <w:r>
          <w:rPr>
            <w:rFonts w:asciiTheme="minorHAnsi" w:hAnsiTheme="minorHAnsi" w:eastAsiaTheme="minorEastAsia" w:cstheme="minorBidi"/>
            <w:noProof/>
            <w:kern w:val="2"/>
            <w:sz w:val="24"/>
            <w:szCs w:val="24"/>
            <w14:ligatures w14:val="standardContextual"/>
          </w:rPr>
          <w:tab/>
        </w:r>
        <w:r w:rsidRPr="00CF3EDD">
          <w:rPr>
            <w:rStyle w:val="Hyperlink"/>
            <w:noProof/>
          </w:rPr>
          <w:t>Limit Management of Audit Logging Functionality to A Subset of Privileged Users</w:t>
        </w:r>
        <w:r>
          <w:rPr>
            <w:noProof/>
            <w:webHidden/>
          </w:rPr>
          <w:tab/>
        </w:r>
        <w:r>
          <w:rPr>
            <w:noProof/>
            <w:webHidden/>
          </w:rPr>
          <w:fldChar w:fldCharType="begin"/>
        </w:r>
        <w:r>
          <w:rPr>
            <w:noProof/>
            <w:webHidden/>
          </w:rPr>
          <w:instrText xml:space="preserve"> PAGEREF _Toc160892001 \h </w:instrText>
        </w:r>
        <w:r>
          <w:rPr>
            <w:noProof/>
            <w:webHidden/>
          </w:rPr>
        </w:r>
        <w:r>
          <w:rPr>
            <w:noProof/>
            <w:webHidden/>
          </w:rPr>
          <w:fldChar w:fldCharType="separate"/>
        </w:r>
        <w:r w:rsidR="007D224E">
          <w:rPr>
            <w:noProof/>
            <w:webHidden/>
          </w:rPr>
          <w:t>17</w:t>
        </w:r>
        <w:r>
          <w:rPr>
            <w:noProof/>
            <w:webHidden/>
          </w:rPr>
          <w:fldChar w:fldCharType="end"/>
        </w:r>
      </w:hyperlink>
    </w:p>
    <w:p w:rsidR="00160D9A" w:rsidRDefault="00160D9A" w14:paraId="29C6B480" w14:textId="667D380E">
      <w:pPr>
        <w:pStyle w:val="TOC2"/>
        <w:tabs>
          <w:tab w:val="left" w:pos="1260"/>
          <w:tab w:val="right" w:leader="dot" w:pos="10070"/>
        </w:tabs>
        <w:rPr>
          <w:rFonts w:asciiTheme="minorHAnsi" w:hAnsiTheme="minorHAnsi" w:eastAsiaTheme="minorEastAsia" w:cstheme="minorBidi"/>
          <w:b w:val="0"/>
          <w:bCs w:val="0"/>
          <w:i w:val="0"/>
          <w:iCs w:val="0"/>
          <w:kern w:val="2"/>
          <w:szCs w:val="24"/>
          <w14:ligatures w14:val="standardContextual"/>
        </w:rPr>
      </w:pPr>
      <w:hyperlink w:history="1" w:anchor="_Toc160892002">
        <w:r w:rsidRPr="00CF3EDD">
          <w:rPr>
            <w:rStyle w:val="Hyperlink"/>
            <w14:scene3d>
              <w14:camera w14:prst="orthographicFront"/>
              <w14:lightRig w14:rig="threePt" w14:dir="t">
                <w14:rot w14:lat="0" w14:lon="0" w14:rev="0"/>
              </w14:lightRig>
            </w14:scene3d>
          </w:rPr>
          <w:t>3.4</w:t>
        </w:r>
        <w:r>
          <w:rPr>
            <w:rFonts w:asciiTheme="minorHAnsi" w:hAnsiTheme="minorHAnsi" w:eastAsiaTheme="minorEastAsia" w:cstheme="minorBidi"/>
            <w:b w:val="0"/>
            <w:bCs w:val="0"/>
            <w:i w:val="0"/>
            <w:iCs w:val="0"/>
            <w:kern w:val="2"/>
            <w:szCs w:val="24"/>
            <w14:ligatures w14:val="standardContextual"/>
          </w:rPr>
          <w:tab/>
        </w:r>
        <w:r w:rsidRPr="00CF3EDD">
          <w:rPr>
            <w:rStyle w:val="Hyperlink"/>
          </w:rPr>
          <w:t>Configuration Management</w:t>
        </w:r>
        <w:r>
          <w:rPr>
            <w:webHidden/>
          </w:rPr>
          <w:tab/>
        </w:r>
        <w:r>
          <w:rPr>
            <w:webHidden/>
          </w:rPr>
          <w:fldChar w:fldCharType="begin"/>
        </w:r>
        <w:r>
          <w:rPr>
            <w:webHidden/>
          </w:rPr>
          <w:instrText xml:space="preserve"> PAGEREF _Toc160892002 \h </w:instrText>
        </w:r>
        <w:r>
          <w:rPr>
            <w:webHidden/>
          </w:rPr>
        </w:r>
        <w:r>
          <w:rPr>
            <w:webHidden/>
          </w:rPr>
          <w:fldChar w:fldCharType="separate"/>
        </w:r>
        <w:r w:rsidR="007D224E">
          <w:rPr>
            <w:webHidden/>
          </w:rPr>
          <w:t>17</w:t>
        </w:r>
        <w:r>
          <w:rPr>
            <w:webHidden/>
          </w:rPr>
          <w:fldChar w:fldCharType="end"/>
        </w:r>
      </w:hyperlink>
    </w:p>
    <w:p w:rsidR="00160D9A" w:rsidRDefault="00160D9A" w14:paraId="47074FA4" w14:textId="5B35EC21">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03">
        <w:r w:rsidRPr="00CF3EDD">
          <w:rPr>
            <w:rStyle w:val="Hyperlink"/>
            <w:noProof/>
            <w14:scene3d>
              <w14:camera w14:prst="orthographicFront"/>
              <w14:lightRig w14:rig="threePt" w14:dir="t">
                <w14:rot w14:lat="0" w14:lon="0" w14:rev="0"/>
              </w14:lightRig>
            </w14:scene3d>
          </w:rPr>
          <w:t>3.4.1</w:t>
        </w:r>
        <w:r>
          <w:rPr>
            <w:rFonts w:asciiTheme="minorHAnsi" w:hAnsiTheme="minorHAnsi" w:eastAsiaTheme="minorEastAsia" w:cstheme="minorBidi"/>
            <w:noProof/>
            <w:kern w:val="2"/>
            <w:sz w:val="24"/>
            <w:szCs w:val="24"/>
            <w14:ligatures w14:val="standardContextual"/>
          </w:rPr>
          <w:tab/>
        </w:r>
        <w:r w:rsidRPr="00CF3EDD">
          <w:rPr>
            <w:rStyle w:val="Hyperlink"/>
            <w:noProof/>
          </w:rPr>
          <w:t>Establish and maintain baseline configurations and inventories of organizational systems (including hardware, software, firmware, and documentation) throughout the respective system development life cycles.</w:t>
        </w:r>
        <w:r>
          <w:rPr>
            <w:noProof/>
            <w:webHidden/>
          </w:rPr>
          <w:tab/>
        </w:r>
        <w:r>
          <w:rPr>
            <w:noProof/>
            <w:webHidden/>
          </w:rPr>
          <w:fldChar w:fldCharType="begin"/>
        </w:r>
        <w:r>
          <w:rPr>
            <w:noProof/>
            <w:webHidden/>
          </w:rPr>
          <w:instrText xml:space="preserve"> PAGEREF _Toc160892003 \h </w:instrText>
        </w:r>
        <w:r>
          <w:rPr>
            <w:noProof/>
            <w:webHidden/>
          </w:rPr>
        </w:r>
        <w:r>
          <w:rPr>
            <w:noProof/>
            <w:webHidden/>
          </w:rPr>
          <w:fldChar w:fldCharType="separate"/>
        </w:r>
        <w:r w:rsidR="007D224E">
          <w:rPr>
            <w:noProof/>
            <w:webHidden/>
          </w:rPr>
          <w:t>17</w:t>
        </w:r>
        <w:r>
          <w:rPr>
            <w:noProof/>
            <w:webHidden/>
          </w:rPr>
          <w:fldChar w:fldCharType="end"/>
        </w:r>
      </w:hyperlink>
    </w:p>
    <w:p w:rsidR="00160D9A" w:rsidRDefault="00160D9A" w14:paraId="7E8728CE" w14:textId="172F0C7B">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04">
        <w:r w:rsidRPr="00CF3EDD">
          <w:rPr>
            <w:rStyle w:val="Hyperlink"/>
            <w:noProof/>
            <w14:scene3d>
              <w14:camera w14:prst="orthographicFront"/>
              <w14:lightRig w14:rig="threePt" w14:dir="t">
                <w14:rot w14:lat="0" w14:lon="0" w14:rev="0"/>
              </w14:lightRig>
            </w14:scene3d>
          </w:rPr>
          <w:t>3.4.2</w:t>
        </w:r>
        <w:r>
          <w:rPr>
            <w:rFonts w:asciiTheme="minorHAnsi" w:hAnsiTheme="minorHAnsi" w:eastAsiaTheme="minorEastAsia" w:cstheme="minorBidi"/>
            <w:noProof/>
            <w:kern w:val="2"/>
            <w:sz w:val="24"/>
            <w:szCs w:val="24"/>
            <w14:ligatures w14:val="standardContextual"/>
          </w:rPr>
          <w:tab/>
        </w:r>
        <w:r w:rsidRPr="00CF3EDD">
          <w:rPr>
            <w:rStyle w:val="Hyperlink"/>
            <w:noProof/>
          </w:rPr>
          <w:t>Establish and enforce security configuration settings for information technology products employed in organizational systems.</w:t>
        </w:r>
        <w:r>
          <w:rPr>
            <w:noProof/>
            <w:webHidden/>
          </w:rPr>
          <w:tab/>
        </w:r>
        <w:r>
          <w:rPr>
            <w:noProof/>
            <w:webHidden/>
          </w:rPr>
          <w:fldChar w:fldCharType="begin"/>
        </w:r>
        <w:r>
          <w:rPr>
            <w:noProof/>
            <w:webHidden/>
          </w:rPr>
          <w:instrText xml:space="preserve"> PAGEREF _Toc160892004 \h </w:instrText>
        </w:r>
        <w:r>
          <w:rPr>
            <w:noProof/>
            <w:webHidden/>
          </w:rPr>
        </w:r>
        <w:r>
          <w:rPr>
            <w:noProof/>
            <w:webHidden/>
          </w:rPr>
          <w:fldChar w:fldCharType="separate"/>
        </w:r>
        <w:r w:rsidR="007D224E">
          <w:rPr>
            <w:noProof/>
            <w:webHidden/>
          </w:rPr>
          <w:t>18</w:t>
        </w:r>
        <w:r>
          <w:rPr>
            <w:noProof/>
            <w:webHidden/>
          </w:rPr>
          <w:fldChar w:fldCharType="end"/>
        </w:r>
      </w:hyperlink>
    </w:p>
    <w:p w:rsidR="00160D9A" w:rsidRDefault="00160D9A" w14:paraId="22356C10" w14:textId="7A5CE3FE">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05">
        <w:r w:rsidRPr="00CF3EDD">
          <w:rPr>
            <w:rStyle w:val="Hyperlink"/>
            <w:noProof/>
            <w14:scene3d>
              <w14:camera w14:prst="orthographicFront"/>
              <w14:lightRig w14:rig="threePt" w14:dir="t">
                <w14:rot w14:lat="0" w14:lon="0" w14:rev="0"/>
              </w14:lightRig>
            </w14:scene3d>
          </w:rPr>
          <w:t>3.4.3</w:t>
        </w:r>
        <w:r>
          <w:rPr>
            <w:rFonts w:asciiTheme="minorHAnsi" w:hAnsiTheme="minorHAnsi" w:eastAsiaTheme="minorEastAsia" w:cstheme="minorBidi"/>
            <w:noProof/>
            <w:kern w:val="2"/>
            <w:sz w:val="24"/>
            <w:szCs w:val="24"/>
            <w14:ligatures w14:val="standardContextual"/>
          </w:rPr>
          <w:tab/>
        </w:r>
        <w:r w:rsidRPr="00CF3EDD">
          <w:rPr>
            <w:rStyle w:val="Hyperlink"/>
            <w:noProof/>
          </w:rPr>
          <w:t>Track, Review, Approve or Disapprove, and Log Changes to Organizational Systems</w:t>
        </w:r>
        <w:r>
          <w:rPr>
            <w:noProof/>
            <w:webHidden/>
          </w:rPr>
          <w:tab/>
        </w:r>
        <w:r>
          <w:rPr>
            <w:noProof/>
            <w:webHidden/>
          </w:rPr>
          <w:fldChar w:fldCharType="begin"/>
        </w:r>
        <w:r>
          <w:rPr>
            <w:noProof/>
            <w:webHidden/>
          </w:rPr>
          <w:instrText xml:space="preserve"> PAGEREF _Toc160892005 \h </w:instrText>
        </w:r>
        <w:r>
          <w:rPr>
            <w:noProof/>
            <w:webHidden/>
          </w:rPr>
        </w:r>
        <w:r>
          <w:rPr>
            <w:noProof/>
            <w:webHidden/>
          </w:rPr>
          <w:fldChar w:fldCharType="separate"/>
        </w:r>
        <w:r w:rsidR="007D224E">
          <w:rPr>
            <w:noProof/>
            <w:webHidden/>
          </w:rPr>
          <w:t>18</w:t>
        </w:r>
        <w:r>
          <w:rPr>
            <w:noProof/>
            <w:webHidden/>
          </w:rPr>
          <w:fldChar w:fldCharType="end"/>
        </w:r>
      </w:hyperlink>
    </w:p>
    <w:p w:rsidR="00160D9A" w:rsidRDefault="00160D9A" w14:paraId="767F53A3" w14:textId="122457EF">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06">
        <w:r w:rsidRPr="00CF3EDD">
          <w:rPr>
            <w:rStyle w:val="Hyperlink"/>
            <w:noProof/>
            <w14:scene3d>
              <w14:camera w14:prst="orthographicFront"/>
              <w14:lightRig w14:rig="threePt" w14:dir="t">
                <w14:rot w14:lat="0" w14:lon="0" w14:rev="0"/>
              </w14:lightRig>
            </w14:scene3d>
          </w:rPr>
          <w:t>3.4.4</w:t>
        </w:r>
        <w:r>
          <w:rPr>
            <w:rFonts w:asciiTheme="minorHAnsi" w:hAnsiTheme="minorHAnsi" w:eastAsiaTheme="minorEastAsia" w:cstheme="minorBidi"/>
            <w:noProof/>
            <w:kern w:val="2"/>
            <w:sz w:val="24"/>
            <w:szCs w:val="24"/>
            <w14:ligatures w14:val="standardContextual"/>
          </w:rPr>
          <w:tab/>
        </w:r>
        <w:r w:rsidRPr="00CF3EDD">
          <w:rPr>
            <w:rStyle w:val="Hyperlink"/>
            <w:noProof/>
          </w:rPr>
          <w:t>Analyze the Security Impact of Changes Prior To Implementation</w:t>
        </w:r>
        <w:r>
          <w:rPr>
            <w:noProof/>
            <w:webHidden/>
          </w:rPr>
          <w:tab/>
        </w:r>
        <w:r>
          <w:rPr>
            <w:noProof/>
            <w:webHidden/>
          </w:rPr>
          <w:fldChar w:fldCharType="begin"/>
        </w:r>
        <w:r>
          <w:rPr>
            <w:noProof/>
            <w:webHidden/>
          </w:rPr>
          <w:instrText xml:space="preserve"> PAGEREF _Toc160892006 \h </w:instrText>
        </w:r>
        <w:r>
          <w:rPr>
            <w:noProof/>
            <w:webHidden/>
          </w:rPr>
        </w:r>
        <w:r>
          <w:rPr>
            <w:noProof/>
            <w:webHidden/>
          </w:rPr>
          <w:fldChar w:fldCharType="separate"/>
        </w:r>
        <w:r w:rsidR="007D224E">
          <w:rPr>
            <w:noProof/>
            <w:webHidden/>
          </w:rPr>
          <w:t>18</w:t>
        </w:r>
        <w:r>
          <w:rPr>
            <w:noProof/>
            <w:webHidden/>
          </w:rPr>
          <w:fldChar w:fldCharType="end"/>
        </w:r>
      </w:hyperlink>
    </w:p>
    <w:p w:rsidR="00160D9A" w:rsidRDefault="00160D9A" w14:paraId="0DB88C67" w14:textId="2AD1819F">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07">
        <w:r w:rsidRPr="00CF3EDD">
          <w:rPr>
            <w:rStyle w:val="Hyperlink"/>
            <w:noProof/>
            <w14:scene3d>
              <w14:camera w14:prst="orthographicFront"/>
              <w14:lightRig w14:rig="threePt" w14:dir="t">
                <w14:rot w14:lat="0" w14:lon="0" w14:rev="0"/>
              </w14:lightRig>
            </w14:scene3d>
          </w:rPr>
          <w:t>3.4.5</w:t>
        </w:r>
        <w:r>
          <w:rPr>
            <w:rFonts w:asciiTheme="minorHAnsi" w:hAnsiTheme="minorHAnsi" w:eastAsiaTheme="minorEastAsia" w:cstheme="minorBidi"/>
            <w:noProof/>
            <w:kern w:val="2"/>
            <w:sz w:val="24"/>
            <w:szCs w:val="24"/>
            <w14:ligatures w14:val="standardContextual"/>
          </w:rPr>
          <w:tab/>
        </w:r>
        <w:r w:rsidRPr="00CF3EDD">
          <w:rPr>
            <w:rStyle w:val="Hyperlink"/>
            <w:noProof/>
          </w:rPr>
          <w:t>Define, document, approve, and enforce physical and logical access restrictions associated with changes to organizational systems.</w:t>
        </w:r>
        <w:r>
          <w:rPr>
            <w:noProof/>
            <w:webHidden/>
          </w:rPr>
          <w:tab/>
        </w:r>
        <w:r>
          <w:rPr>
            <w:noProof/>
            <w:webHidden/>
          </w:rPr>
          <w:fldChar w:fldCharType="begin"/>
        </w:r>
        <w:r>
          <w:rPr>
            <w:noProof/>
            <w:webHidden/>
          </w:rPr>
          <w:instrText xml:space="preserve"> PAGEREF _Toc160892007 \h </w:instrText>
        </w:r>
        <w:r>
          <w:rPr>
            <w:noProof/>
            <w:webHidden/>
          </w:rPr>
        </w:r>
        <w:r>
          <w:rPr>
            <w:noProof/>
            <w:webHidden/>
          </w:rPr>
          <w:fldChar w:fldCharType="separate"/>
        </w:r>
        <w:r w:rsidR="007D224E">
          <w:rPr>
            <w:noProof/>
            <w:webHidden/>
          </w:rPr>
          <w:t>19</w:t>
        </w:r>
        <w:r>
          <w:rPr>
            <w:noProof/>
            <w:webHidden/>
          </w:rPr>
          <w:fldChar w:fldCharType="end"/>
        </w:r>
      </w:hyperlink>
    </w:p>
    <w:p w:rsidR="00160D9A" w:rsidRDefault="00160D9A" w14:paraId="7BEF0C61" w14:textId="6FC3CB70">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08">
        <w:r w:rsidRPr="00CF3EDD">
          <w:rPr>
            <w:rStyle w:val="Hyperlink"/>
            <w:noProof/>
            <w14:scene3d>
              <w14:camera w14:prst="orthographicFront"/>
              <w14:lightRig w14:rig="threePt" w14:dir="t">
                <w14:rot w14:lat="0" w14:lon="0" w14:rev="0"/>
              </w14:lightRig>
            </w14:scene3d>
          </w:rPr>
          <w:t>3.4.6</w:t>
        </w:r>
        <w:r>
          <w:rPr>
            <w:rFonts w:asciiTheme="minorHAnsi" w:hAnsiTheme="minorHAnsi" w:eastAsiaTheme="minorEastAsia" w:cstheme="minorBidi"/>
            <w:noProof/>
            <w:kern w:val="2"/>
            <w:sz w:val="24"/>
            <w:szCs w:val="24"/>
            <w14:ligatures w14:val="standardContextual"/>
          </w:rPr>
          <w:tab/>
        </w:r>
        <w:r w:rsidRPr="00CF3EDD">
          <w:rPr>
            <w:rStyle w:val="Hyperlink"/>
            <w:noProof/>
          </w:rPr>
          <w:t>Employ the principle of least functionality by configuring organizational systems to provide only essential capabilities.</w:t>
        </w:r>
        <w:r>
          <w:rPr>
            <w:noProof/>
            <w:webHidden/>
          </w:rPr>
          <w:tab/>
        </w:r>
        <w:r>
          <w:rPr>
            <w:noProof/>
            <w:webHidden/>
          </w:rPr>
          <w:fldChar w:fldCharType="begin"/>
        </w:r>
        <w:r>
          <w:rPr>
            <w:noProof/>
            <w:webHidden/>
          </w:rPr>
          <w:instrText xml:space="preserve"> PAGEREF _Toc160892008 \h </w:instrText>
        </w:r>
        <w:r>
          <w:rPr>
            <w:noProof/>
            <w:webHidden/>
          </w:rPr>
        </w:r>
        <w:r>
          <w:rPr>
            <w:noProof/>
            <w:webHidden/>
          </w:rPr>
          <w:fldChar w:fldCharType="separate"/>
        </w:r>
        <w:r w:rsidR="007D224E">
          <w:rPr>
            <w:noProof/>
            <w:webHidden/>
          </w:rPr>
          <w:t>19</w:t>
        </w:r>
        <w:r>
          <w:rPr>
            <w:noProof/>
            <w:webHidden/>
          </w:rPr>
          <w:fldChar w:fldCharType="end"/>
        </w:r>
      </w:hyperlink>
    </w:p>
    <w:p w:rsidR="00160D9A" w:rsidRDefault="00160D9A" w14:paraId="1CBAD196" w14:textId="21D17872">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09">
        <w:r w:rsidRPr="00CF3EDD">
          <w:rPr>
            <w:rStyle w:val="Hyperlink"/>
            <w:noProof/>
            <w14:scene3d>
              <w14:camera w14:prst="orthographicFront"/>
              <w14:lightRig w14:rig="threePt" w14:dir="t">
                <w14:rot w14:lat="0" w14:lon="0" w14:rev="0"/>
              </w14:lightRig>
            </w14:scene3d>
          </w:rPr>
          <w:t>3.4.7</w:t>
        </w:r>
        <w:r>
          <w:rPr>
            <w:rFonts w:asciiTheme="minorHAnsi" w:hAnsiTheme="minorHAnsi" w:eastAsiaTheme="minorEastAsia" w:cstheme="minorBidi"/>
            <w:noProof/>
            <w:kern w:val="2"/>
            <w:sz w:val="24"/>
            <w:szCs w:val="24"/>
            <w14:ligatures w14:val="standardContextual"/>
          </w:rPr>
          <w:tab/>
        </w:r>
        <w:r w:rsidRPr="00CF3EDD">
          <w:rPr>
            <w:rStyle w:val="Hyperlink"/>
            <w:noProof/>
          </w:rPr>
          <w:t>Restrict, Disable, Or Prevent the Use of Nonessential Programs, Functions, Ports, Protocols, and Services.</w:t>
        </w:r>
        <w:r>
          <w:rPr>
            <w:noProof/>
            <w:webHidden/>
          </w:rPr>
          <w:tab/>
        </w:r>
        <w:r>
          <w:rPr>
            <w:noProof/>
            <w:webHidden/>
          </w:rPr>
          <w:fldChar w:fldCharType="begin"/>
        </w:r>
        <w:r>
          <w:rPr>
            <w:noProof/>
            <w:webHidden/>
          </w:rPr>
          <w:instrText xml:space="preserve"> PAGEREF _Toc160892009 \h </w:instrText>
        </w:r>
        <w:r>
          <w:rPr>
            <w:noProof/>
            <w:webHidden/>
          </w:rPr>
        </w:r>
        <w:r>
          <w:rPr>
            <w:noProof/>
            <w:webHidden/>
          </w:rPr>
          <w:fldChar w:fldCharType="separate"/>
        </w:r>
        <w:r w:rsidR="007D224E">
          <w:rPr>
            <w:noProof/>
            <w:webHidden/>
          </w:rPr>
          <w:t>19</w:t>
        </w:r>
        <w:r>
          <w:rPr>
            <w:noProof/>
            <w:webHidden/>
          </w:rPr>
          <w:fldChar w:fldCharType="end"/>
        </w:r>
      </w:hyperlink>
    </w:p>
    <w:p w:rsidR="00160D9A" w:rsidRDefault="00160D9A" w14:paraId="460733FE" w14:textId="1C18F87E">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10">
        <w:r w:rsidRPr="00CF3EDD">
          <w:rPr>
            <w:rStyle w:val="Hyperlink"/>
            <w:noProof/>
            <w14:scene3d>
              <w14:camera w14:prst="orthographicFront"/>
              <w14:lightRig w14:rig="threePt" w14:dir="t">
                <w14:rot w14:lat="0" w14:lon="0" w14:rev="0"/>
              </w14:lightRig>
            </w14:scene3d>
          </w:rPr>
          <w:t>3.4.8</w:t>
        </w:r>
        <w:r>
          <w:rPr>
            <w:rFonts w:asciiTheme="minorHAnsi" w:hAnsiTheme="minorHAnsi" w:eastAsiaTheme="minorEastAsia" w:cstheme="minorBidi"/>
            <w:noProof/>
            <w:kern w:val="2"/>
            <w:sz w:val="24"/>
            <w:szCs w:val="24"/>
            <w14:ligatures w14:val="standardContextual"/>
          </w:rPr>
          <w:tab/>
        </w:r>
        <w:r w:rsidRPr="00CF3EDD">
          <w:rPr>
            <w:rStyle w:val="Hyperlink"/>
            <w:noProof/>
          </w:rPr>
          <w:t>Apply deny-by-exception (blacklisting) policy to prevent the use of unauthorized software or deny-all, permit-by-exception (whitelisting) policy to allow the execution of authorized software.</w:t>
        </w:r>
        <w:r>
          <w:rPr>
            <w:noProof/>
            <w:webHidden/>
          </w:rPr>
          <w:tab/>
        </w:r>
        <w:r>
          <w:rPr>
            <w:noProof/>
            <w:webHidden/>
          </w:rPr>
          <w:fldChar w:fldCharType="begin"/>
        </w:r>
        <w:r>
          <w:rPr>
            <w:noProof/>
            <w:webHidden/>
          </w:rPr>
          <w:instrText xml:space="preserve"> PAGEREF _Toc160892010 \h </w:instrText>
        </w:r>
        <w:r>
          <w:rPr>
            <w:noProof/>
            <w:webHidden/>
          </w:rPr>
        </w:r>
        <w:r>
          <w:rPr>
            <w:noProof/>
            <w:webHidden/>
          </w:rPr>
          <w:fldChar w:fldCharType="separate"/>
        </w:r>
        <w:r w:rsidR="007D224E">
          <w:rPr>
            <w:noProof/>
            <w:webHidden/>
          </w:rPr>
          <w:t>20</w:t>
        </w:r>
        <w:r>
          <w:rPr>
            <w:noProof/>
            <w:webHidden/>
          </w:rPr>
          <w:fldChar w:fldCharType="end"/>
        </w:r>
      </w:hyperlink>
    </w:p>
    <w:p w:rsidR="00160D9A" w:rsidRDefault="00160D9A" w14:paraId="1D628293" w14:textId="302BD636">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11">
        <w:r w:rsidRPr="00CF3EDD">
          <w:rPr>
            <w:rStyle w:val="Hyperlink"/>
            <w:noProof/>
            <w14:scene3d>
              <w14:camera w14:prst="orthographicFront"/>
              <w14:lightRig w14:rig="threePt" w14:dir="t">
                <w14:rot w14:lat="0" w14:lon="0" w14:rev="0"/>
              </w14:lightRig>
            </w14:scene3d>
          </w:rPr>
          <w:t>3.4.9</w:t>
        </w:r>
        <w:r>
          <w:rPr>
            <w:rFonts w:asciiTheme="minorHAnsi" w:hAnsiTheme="minorHAnsi" w:eastAsiaTheme="minorEastAsia" w:cstheme="minorBidi"/>
            <w:noProof/>
            <w:kern w:val="2"/>
            <w:sz w:val="24"/>
            <w:szCs w:val="24"/>
            <w14:ligatures w14:val="standardContextual"/>
          </w:rPr>
          <w:tab/>
        </w:r>
        <w:r w:rsidRPr="00CF3EDD">
          <w:rPr>
            <w:rStyle w:val="Hyperlink"/>
            <w:noProof/>
          </w:rPr>
          <w:t>Control and Monitor User-Installed Software</w:t>
        </w:r>
        <w:r>
          <w:rPr>
            <w:noProof/>
            <w:webHidden/>
          </w:rPr>
          <w:tab/>
        </w:r>
        <w:r>
          <w:rPr>
            <w:noProof/>
            <w:webHidden/>
          </w:rPr>
          <w:fldChar w:fldCharType="begin"/>
        </w:r>
        <w:r>
          <w:rPr>
            <w:noProof/>
            <w:webHidden/>
          </w:rPr>
          <w:instrText xml:space="preserve"> PAGEREF _Toc160892011 \h </w:instrText>
        </w:r>
        <w:r>
          <w:rPr>
            <w:noProof/>
            <w:webHidden/>
          </w:rPr>
        </w:r>
        <w:r>
          <w:rPr>
            <w:noProof/>
            <w:webHidden/>
          </w:rPr>
          <w:fldChar w:fldCharType="separate"/>
        </w:r>
        <w:r w:rsidR="007D224E">
          <w:rPr>
            <w:noProof/>
            <w:webHidden/>
          </w:rPr>
          <w:t>20</w:t>
        </w:r>
        <w:r>
          <w:rPr>
            <w:noProof/>
            <w:webHidden/>
          </w:rPr>
          <w:fldChar w:fldCharType="end"/>
        </w:r>
      </w:hyperlink>
    </w:p>
    <w:p w:rsidR="00160D9A" w:rsidRDefault="00160D9A" w14:paraId="6737F912" w14:textId="65118262">
      <w:pPr>
        <w:pStyle w:val="TOC2"/>
        <w:tabs>
          <w:tab w:val="left" w:pos="1260"/>
          <w:tab w:val="right" w:leader="dot" w:pos="10070"/>
        </w:tabs>
        <w:rPr>
          <w:rFonts w:asciiTheme="minorHAnsi" w:hAnsiTheme="minorHAnsi" w:eastAsiaTheme="minorEastAsia" w:cstheme="minorBidi"/>
          <w:b w:val="0"/>
          <w:bCs w:val="0"/>
          <w:i w:val="0"/>
          <w:iCs w:val="0"/>
          <w:kern w:val="2"/>
          <w:szCs w:val="24"/>
          <w14:ligatures w14:val="standardContextual"/>
        </w:rPr>
      </w:pPr>
      <w:hyperlink w:history="1" w:anchor="_Toc160892012">
        <w:r w:rsidRPr="00CF3EDD">
          <w:rPr>
            <w:rStyle w:val="Hyperlink"/>
            <w14:scene3d>
              <w14:camera w14:prst="orthographicFront"/>
              <w14:lightRig w14:rig="threePt" w14:dir="t">
                <w14:rot w14:lat="0" w14:lon="0" w14:rev="0"/>
              </w14:lightRig>
            </w14:scene3d>
          </w:rPr>
          <w:t>3.5</w:t>
        </w:r>
        <w:r>
          <w:rPr>
            <w:rFonts w:asciiTheme="minorHAnsi" w:hAnsiTheme="minorHAnsi" w:eastAsiaTheme="minorEastAsia" w:cstheme="minorBidi"/>
            <w:b w:val="0"/>
            <w:bCs w:val="0"/>
            <w:i w:val="0"/>
            <w:iCs w:val="0"/>
            <w:kern w:val="2"/>
            <w:szCs w:val="24"/>
            <w14:ligatures w14:val="standardContextual"/>
          </w:rPr>
          <w:tab/>
        </w:r>
        <w:r w:rsidRPr="00CF3EDD">
          <w:rPr>
            <w:rStyle w:val="Hyperlink"/>
          </w:rPr>
          <w:t>Identification and Authentication</w:t>
        </w:r>
        <w:r>
          <w:rPr>
            <w:webHidden/>
          </w:rPr>
          <w:tab/>
        </w:r>
        <w:r>
          <w:rPr>
            <w:webHidden/>
          </w:rPr>
          <w:fldChar w:fldCharType="begin"/>
        </w:r>
        <w:r>
          <w:rPr>
            <w:webHidden/>
          </w:rPr>
          <w:instrText xml:space="preserve"> PAGEREF _Toc160892012 \h </w:instrText>
        </w:r>
        <w:r>
          <w:rPr>
            <w:webHidden/>
          </w:rPr>
        </w:r>
        <w:r>
          <w:rPr>
            <w:webHidden/>
          </w:rPr>
          <w:fldChar w:fldCharType="separate"/>
        </w:r>
        <w:r w:rsidR="007D224E">
          <w:rPr>
            <w:webHidden/>
          </w:rPr>
          <w:t>20</w:t>
        </w:r>
        <w:r>
          <w:rPr>
            <w:webHidden/>
          </w:rPr>
          <w:fldChar w:fldCharType="end"/>
        </w:r>
      </w:hyperlink>
    </w:p>
    <w:p w:rsidR="00160D9A" w:rsidRDefault="00160D9A" w14:paraId="695B262A" w14:textId="53A8AFA1">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13">
        <w:r w:rsidRPr="00CF3EDD">
          <w:rPr>
            <w:rStyle w:val="Hyperlink"/>
            <w:noProof/>
            <w14:scene3d>
              <w14:camera w14:prst="orthographicFront"/>
              <w14:lightRig w14:rig="threePt" w14:dir="t">
                <w14:rot w14:lat="0" w14:lon="0" w14:rev="0"/>
              </w14:lightRig>
            </w14:scene3d>
          </w:rPr>
          <w:t>3.5.1</w:t>
        </w:r>
        <w:r>
          <w:rPr>
            <w:rFonts w:asciiTheme="minorHAnsi" w:hAnsiTheme="minorHAnsi" w:eastAsiaTheme="minorEastAsia" w:cstheme="minorBidi"/>
            <w:noProof/>
            <w:kern w:val="2"/>
            <w:sz w:val="24"/>
            <w:szCs w:val="24"/>
            <w14:ligatures w14:val="standardContextual"/>
          </w:rPr>
          <w:tab/>
        </w:r>
        <w:r w:rsidRPr="00CF3EDD">
          <w:rPr>
            <w:rStyle w:val="Hyperlink"/>
            <w:noProof/>
          </w:rPr>
          <w:t>Identify System Users, Processes Acting on Behalf of Users, And Devices</w:t>
        </w:r>
        <w:r>
          <w:rPr>
            <w:noProof/>
            <w:webHidden/>
          </w:rPr>
          <w:tab/>
        </w:r>
        <w:r>
          <w:rPr>
            <w:noProof/>
            <w:webHidden/>
          </w:rPr>
          <w:fldChar w:fldCharType="begin"/>
        </w:r>
        <w:r>
          <w:rPr>
            <w:noProof/>
            <w:webHidden/>
          </w:rPr>
          <w:instrText xml:space="preserve"> PAGEREF _Toc160892013 \h </w:instrText>
        </w:r>
        <w:r>
          <w:rPr>
            <w:noProof/>
            <w:webHidden/>
          </w:rPr>
        </w:r>
        <w:r>
          <w:rPr>
            <w:noProof/>
            <w:webHidden/>
          </w:rPr>
          <w:fldChar w:fldCharType="separate"/>
        </w:r>
        <w:r w:rsidR="007D224E">
          <w:rPr>
            <w:noProof/>
            <w:webHidden/>
          </w:rPr>
          <w:t>20</w:t>
        </w:r>
        <w:r>
          <w:rPr>
            <w:noProof/>
            <w:webHidden/>
          </w:rPr>
          <w:fldChar w:fldCharType="end"/>
        </w:r>
      </w:hyperlink>
    </w:p>
    <w:p w:rsidR="00160D9A" w:rsidRDefault="00160D9A" w14:paraId="68D41869" w14:textId="423C73AA">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14">
        <w:r w:rsidRPr="00CF3EDD">
          <w:rPr>
            <w:rStyle w:val="Hyperlink"/>
            <w:noProof/>
            <w14:scene3d>
              <w14:camera w14:prst="orthographicFront"/>
              <w14:lightRig w14:rig="threePt" w14:dir="t">
                <w14:rot w14:lat="0" w14:lon="0" w14:rev="0"/>
              </w14:lightRig>
            </w14:scene3d>
          </w:rPr>
          <w:t>3.5.2</w:t>
        </w:r>
        <w:r>
          <w:rPr>
            <w:rFonts w:asciiTheme="minorHAnsi" w:hAnsiTheme="minorHAnsi" w:eastAsiaTheme="minorEastAsia" w:cstheme="minorBidi"/>
            <w:noProof/>
            <w:kern w:val="2"/>
            <w:sz w:val="24"/>
            <w:szCs w:val="24"/>
            <w14:ligatures w14:val="standardContextual"/>
          </w:rPr>
          <w:tab/>
        </w:r>
        <w:r w:rsidRPr="00CF3EDD">
          <w:rPr>
            <w:rStyle w:val="Hyperlink"/>
            <w:noProof/>
          </w:rPr>
          <w:t>Authenticate (or verify) the identities of users, processes, or devices, as a prerequisite to allowing access to organizational systems.</w:t>
        </w:r>
        <w:r>
          <w:rPr>
            <w:noProof/>
            <w:webHidden/>
          </w:rPr>
          <w:tab/>
        </w:r>
        <w:r>
          <w:rPr>
            <w:noProof/>
            <w:webHidden/>
          </w:rPr>
          <w:fldChar w:fldCharType="begin"/>
        </w:r>
        <w:r>
          <w:rPr>
            <w:noProof/>
            <w:webHidden/>
          </w:rPr>
          <w:instrText xml:space="preserve"> PAGEREF _Toc160892014 \h </w:instrText>
        </w:r>
        <w:r>
          <w:rPr>
            <w:noProof/>
            <w:webHidden/>
          </w:rPr>
        </w:r>
        <w:r>
          <w:rPr>
            <w:noProof/>
            <w:webHidden/>
          </w:rPr>
          <w:fldChar w:fldCharType="separate"/>
        </w:r>
        <w:r w:rsidR="007D224E">
          <w:rPr>
            <w:noProof/>
            <w:webHidden/>
          </w:rPr>
          <w:t>21</w:t>
        </w:r>
        <w:r>
          <w:rPr>
            <w:noProof/>
            <w:webHidden/>
          </w:rPr>
          <w:fldChar w:fldCharType="end"/>
        </w:r>
      </w:hyperlink>
    </w:p>
    <w:p w:rsidR="00160D9A" w:rsidRDefault="00160D9A" w14:paraId="2BB9575A" w14:textId="18C1E59E">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15">
        <w:r w:rsidRPr="00CF3EDD">
          <w:rPr>
            <w:rStyle w:val="Hyperlink"/>
            <w:noProof/>
            <w14:scene3d>
              <w14:camera w14:prst="orthographicFront"/>
              <w14:lightRig w14:rig="threePt" w14:dir="t">
                <w14:rot w14:lat="0" w14:lon="0" w14:rev="0"/>
              </w14:lightRig>
            </w14:scene3d>
          </w:rPr>
          <w:t>3.5.3</w:t>
        </w:r>
        <w:r>
          <w:rPr>
            <w:rFonts w:asciiTheme="minorHAnsi" w:hAnsiTheme="minorHAnsi" w:eastAsiaTheme="minorEastAsia" w:cstheme="minorBidi"/>
            <w:noProof/>
            <w:kern w:val="2"/>
            <w:sz w:val="24"/>
            <w:szCs w:val="24"/>
            <w14:ligatures w14:val="standardContextual"/>
          </w:rPr>
          <w:tab/>
        </w:r>
        <w:r w:rsidRPr="00CF3EDD">
          <w:rPr>
            <w:rStyle w:val="Hyperlink"/>
            <w:noProof/>
          </w:rPr>
          <w:t>Use multifactor authentication for local and network access20Fto privileged accounts and for network access to non-privileged accounts.</w:t>
        </w:r>
        <w:r>
          <w:rPr>
            <w:noProof/>
            <w:webHidden/>
          </w:rPr>
          <w:tab/>
        </w:r>
        <w:r>
          <w:rPr>
            <w:noProof/>
            <w:webHidden/>
          </w:rPr>
          <w:fldChar w:fldCharType="begin"/>
        </w:r>
        <w:r>
          <w:rPr>
            <w:noProof/>
            <w:webHidden/>
          </w:rPr>
          <w:instrText xml:space="preserve"> PAGEREF _Toc160892015 \h </w:instrText>
        </w:r>
        <w:r>
          <w:rPr>
            <w:noProof/>
            <w:webHidden/>
          </w:rPr>
        </w:r>
        <w:r>
          <w:rPr>
            <w:noProof/>
            <w:webHidden/>
          </w:rPr>
          <w:fldChar w:fldCharType="separate"/>
        </w:r>
        <w:r w:rsidR="007D224E">
          <w:rPr>
            <w:noProof/>
            <w:webHidden/>
          </w:rPr>
          <w:t>21</w:t>
        </w:r>
        <w:r>
          <w:rPr>
            <w:noProof/>
            <w:webHidden/>
          </w:rPr>
          <w:fldChar w:fldCharType="end"/>
        </w:r>
      </w:hyperlink>
    </w:p>
    <w:p w:rsidR="00160D9A" w:rsidRDefault="00160D9A" w14:paraId="0058DE0F" w14:textId="50CA7AD6">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16">
        <w:r w:rsidRPr="00CF3EDD">
          <w:rPr>
            <w:rStyle w:val="Hyperlink"/>
            <w:noProof/>
            <w14:scene3d>
              <w14:camera w14:prst="orthographicFront"/>
              <w14:lightRig w14:rig="threePt" w14:dir="t">
                <w14:rot w14:lat="0" w14:lon="0" w14:rev="0"/>
              </w14:lightRig>
            </w14:scene3d>
          </w:rPr>
          <w:t>3.5.4</w:t>
        </w:r>
        <w:r>
          <w:rPr>
            <w:rFonts w:asciiTheme="minorHAnsi" w:hAnsiTheme="minorHAnsi" w:eastAsiaTheme="minorEastAsia" w:cstheme="minorBidi"/>
            <w:noProof/>
            <w:kern w:val="2"/>
            <w:sz w:val="24"/>
            <w:szCs w:val="24"/>
            <w14:ligatures w14:val="standardContextual"/>
          </w:rPr>
          <w:tab/>
        </w:r>
        <w:r w:rsidRPr="00CF3EDD">
          <w:rPr>
            <w:rStyle w:val="Hyperlink"/>
            <w:noProof/>
          </w:rPr>
          <w:t>Employ replay-resistant authentication mechanisms for network access to privileged and non-privileged accounts.</w:t>
        </w:r>
        <w:r>
          <w:rPr>
            <w:noProof/>
            <w:webHidden/>
          </w:rPr>
          <w:tab/>
        </w:r>
        <w:r>
          <w:rPr>
            <w:noProof/>
            <w:webHidden/>
          </w:rPr>
          <w:fldChar w:fldCharType="begin"/>
        </w:r>
        <w:r>
          <w:rPr>
            <w:noProof/>
            <w:webHidden/>
          </w:rPr>
          <w:instrText xml:space="preserve"> PAGEREF _Toc160892016 \h </w:instrText>
        </w:r>
        <w:r>
          <w:rPr>
            <w:noProof/>
            <w:webHidden/>
          </w:rPr>
        </w:r>
        <w:r>
          <w:rPr>
            <w:noProof/>
            <w:webHidden/>
          </w:rPr>
          <w:fldChar w:fldCharType="separate"/>
        </w:r>
        <w:r w:rsidR="007D224E">
          <w:rPr>
            <w:noProof/>
            <w:webHidden/>
          </w:rPr>
          <w:t>22</w:t>
        </w:r>
        <w:r>
          <w:rPr>
            <w:noProof/>
            <w:webHidden/>
          </w:rPr>
          <w:fldChar w:fldCharType="end"/>
        </w:r>
      </w:hyperlink>
    </w:p>
    <w:p w:rsidR="00160D9A" w:rsidRDefault="00160D9A" w14:paraId="6C4B8810" w14:textId="1884763B">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17">
        <w:r w:rsidRPr="00CF3EDD">
          <w:rPr>
            <w:rStyle w:val="Hyperlink"/>
            <w:rFonts w:eastAsia="Calibri"/>
            <w:noProof/>
            <w14:scene3d>
              <w14:camera w14:prst="orthographicFront"/>
              <w14:lightRig w14:rig="threePt" w14:dir="t">
                <w14:rot w14:lat="0" w14:lon="0" w14:rev="0"/>
              </w14:lightRig>
            </w14:scene3d>
          </w:rPr>
          <w:t>3.5.5</w:t>
        </w:r>
        <w:r>
          <w:rPr>
            <w:rFonts w:asciiTheme="minorHAnsi" w:hAnsiTheme="minorHAnsi" w:eastAsiaTheme="minorEastAsia" w:cstheme="minorBidi"/>
            <w:noProof/>
            <w:kern w:val="2"/>
            <w:sz w:val="24"/>
            <w:szCs w:val="24"/>
            <w14:ligatures w14:val="standardContextual"/>
          </w:rPr>
          <w:tab/>
        </w:r>
        <w:r w:rsidRPr="00CF3EDD">
          <w:rPr>
            <w:rStyle w:val="Hyperlink"/>
            <w:noProof/>
          </w:rPr>
          <w:t>Prevent</w:t>
        </w:r>
        <w:r w:rsidRPr="00CF3EDD">
          <w:rPr>
            <w:rStyle w:val="Hyperlink"/>
            <w:rFonts w:eastAsia="Calibri"/>
            <w:noProof/>
          </w:rPr>
          <w:t xml:space="preserve"> Reuse of Identifiers for a Defined Period</w:t>
        </w:r>
        <w:r>
          <w:rPr>
            <w:noProof/>
            <w:webHidden/>
          </w:rPr>
          <w:tab/>
        </w:r>
        <w:r>
          <w:rPr>
            <w:noProof/>
            <w:webHidden/>
          </w:rPr>
          <w:fldChar w:fldCharType="begin"/>
        </w:r>
        <w:r>
          <w:rPr>
            <w:noProof/>
            <w:webHidden/>
          </w:rPr>
          <w:instrText xml:space="preserve"> PAGEREF _Toc160892017 \h </w:instrText>
        </w:r>
        <w:r>
          <w:rPr>
            <w:noProof/>
            <w:webHidden/>
          </w:rPr>
        </w:r>
        <w:r>
          <w:rPr>
            <w:noProof/>
            <w:webHidden/>
          </w:rPr>
          <w:fldChar w:fldCharType="separate"/>
        </w:r>
        <w:r w:rsidR="007D224E">
          <w:rPr>
            <w:noProof/>
            <w:webHidden/>
          </w:rPr>
          <w:t>22</w:t>
        </w:r>
        <w:r>
          <w:rPr>
            <w:noProof/>
            <w:webHidden/>
          </w:rPr>
          <w:fldChar w:fldCharType="end"/>
        </w:r>
      </w:hyperlink>
    </w:p>
    <w:p w:rsidR="00160D9A" w:rsidRDefault="00160D9A" w14:paraId="28AFCADF" w14:textId="3CF0750A">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18">
        <w:r w:rsidRPr="00CF3EDD">
          <w:rPr>
            <w:rStyle w:val="Hyperlink"/>
            <w:rFonts w:eastAsia="Calibri"/>
            <w:noProof/>
            <w14:scene3d>
              <w14:camera w14:prst="orthographicFront"/>
              <w14:lightRig w14:rig="threePt" w14:dir="t">
                <w14:rot w14:lat="0" w14:lon="0" w14:rev="0"/>
              </w14:lightRig>
            </w14:scene3d>
          </w:rPr>
          <w:t>3.5.6</w:t>
        </w:r>
        <w:r>
          <w:rPr>
            <w:rFonts w:asciiTheme="minorHAnsi" w:hAnsiTheme="minorHAnsi" w:eastAsiaTheme="minorEastAsia" w:cstheme="minorBidi"/>
            <w:noProof/>
            <w:kern w:val="2"/>
            <w:sz w:val="24"/>
            <w:szCs w:val="24"/>
            <w14:ligatures w14:val="standardContextual"/>
          </w:rPr>
          <w:tab/>
        </w:r>
        <w:r w:rsidRPr="00CF3EDD">
          <w:rPr>
            <w:rStyle w:val="Hyperlink"/>
            <w:noProof/>
          </w:rPr>
          <w:t>Disable</w:t>
        </w:r>
        <w:r w:rsidRPr="00CF3EDD">
          <w:rPr>
            <w:rStyle w:val="Hyperlink"/>
            <w:rFonts w:eastAsia="Calibri"/>
            <w:noProof/>
          </w:rPr>
          <w:t xml:space="preserve"> Identifiers After a Defined Period of Inactivity</w:t>
        </w:r>
        <w:r>
          <w:rPr>
            <w:noProof/>
            <w:webHidden/>
          </w:rPr>
          <w:tab/>
        </w:r>
        <w:r>
          <w:rPr>
            <w:noProof/>
            <w:webHidden/>
          </w:rPr>
          <w:fldChar w:fldCharType="begin"/>
        </w:r>
        <w:r>
          <w:rPr>
            <w:noProof/>
            <w:webHidden/>
          </w:rPr>
          <w:instrText xml:space="preserve"> PAGEREF _Toc160892018 \h </w:instrText>
        </w:r>
        <w:r>
          <w:rPr>
            <w:noProof/>
            <w:webHidden/>
          </w:rPr>
        </w:r>
        <w:r>
          <w:rPr>
            <w:noProof/>
            <w:webHidden/>
          </w:rPr>
          <w:fldChar w:fldCharType="separate"/>
        </w:r>
        <w:r w:rsidR="007D224E">
          <w:rPr>
            <w:noProof/>
            <w:webHidden/>
          </w:rPr>
          <w:t>22</w:t>
        </w:r>
        <w:r>
          <w:rPr>
            <w:noProof/>
            <w:webHidden/>
          </w:rPr>
          <w:fldChar w:fldCharType="end"/>
        </w:r>
      </w:hyperlink>
    </w:p>
    <w:p w:rsidR="00160D9A" w:rsidRDefault="00160D9A" w14:paraId="7B0694DD" w14:textId="3A76089B">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19">
        <w:r w:rsidRPr="00CF3EDD">
          <w:rPr>
            <w:rStyle w:val="Hyperlink"/>
            <w:noProof/>
            <w14:scene3d>
              <w14:camera w14:prst="orthographicFront"/>
              <w14:lightRig w14:rig="threePt" w14:dir="t">
                <w14:rot w14:lat="0" w14:lon="0" w14:rev="0"/>
              </w14:lightRig>
            </w14:scene3d>
          </w:rPr>
          <w:t>3.5.7</w:t>
        </w:r>
        <w:r>
          <w:rPr>
            <w:rFonts w:asciiTheme="minorHAnsi" w:hAnsiTheme="minorHAnsi" w:eastAsiaTheme="minorEastAsia" w:cstheme="minorBidi"/>
            <w:noProof/>
            <w:kern w:val="2"/>
            <w:sz w:val="24"/>
            <w:szCs w:val="24"/>
            <w14:ligatures w14:val="standardContextual"/>
          </w:rPr>
          <w:tab/>
        </w:r>
        <w:r w:rsidRPr="00CF3EDD">
          <w:rPr>
            <w:rStyle w:val="Hyperlink"/>
            <w:noProof/>
          </w:rPr>
          <w:t>Enforce a minimum password complexity and change of characters when new passwords are created.</w:t>
        </w:r>
        <w:r>
          <w:rPr>
            <w:noProof/>
            <w:webHidden/>
          </w:rPr>
          <w:tab/>
        </w:r>
        <w:r>
          <w:rPr>
            <w:noProof/>
            <w:webHidden/>
          </w:rPr>
          <w:fldChar w:fldCharType="begin"/>
        </w:r>
        <w:r>
          <w:rPr>
            <w:noProof/>
            <w:webHidden/>
          </w:rPr>
          <w:instrText xml:space="preserve"> PAGEREF _Toc160892019 \h </w:instrText>
        </w:r>
        <w:r>
          <w:rPr>
            <w:noProof/>
            <w:webHidden/>
          </w:rPr>
        </w:r>
        <w:r>
          <w:rPr>
            <w:noProof/>
            <w:webHidden/>
          </w:rPr>
          <w:fldChar w:fldCharType="separate"/>
        </w:r>
        <w:r w:rsidR="007D224E">
          <w:rPr>
            <w:noProof/>
            <w:webHidden/>
          </w:rPr>
          <w:t>22</w:t>
        </w:r>
        <w:r>
          <w:rPr>
            <w:noProof/>
            <w:webHidden/>
          </w:rPr>
          <w:fldChar w:fldCharType="end"/>
        </w:r>
      </w:hyperlink>
    </w:p>
    <w:p w:rsidR="00160D9A" w:rsidRDefault="00160D9A" w14:paraId="4689E9E8" w14:textId="51A0B32B">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20">
        <w:r w:rsidRPr="00CF3EDD">
          <w:rPr>
            <w:rStyle w:val="Hyperlink"/>
            <w:rFonts w:eastAsia="Calibri"/>
            <w:noProof/>
            <w14:scene3d>
              <w14:camera w14:prst="orthographicFront"/>
              <w14:lightRig w14:rig="threePt" w14:dir="t">
                <w14:rot w14:lat="0" w14:lon="0" w14:rev="0"/>
              </w14:lightRig>
            </w14:scene3d>
          </w:rPr>
          <w:t>3.5.8</w:t>
        </w:r>
        <w:r>
          <w:rPr>
            <w:rFonts w:asciiTheme="minorHAnsi" w:hAnsiTheme="minorHAnsi" w:eastAsiaTheme="minorEastAsia" w:cstheme="minorBidi"/>
            <w:noProof/>
            <w:kern w:val="2"/>
            <w:sz w:val="24"/>
            <w:szCs w:val="24"/>
            <w14:ligatures w14:val="standardContextual"/>
          </w:rPr>
          <w:tab/>
        </w:r>
        <w:r w:rsidRPr="00CF3EDD">
          <w:rPr>
            <w:rStyle w:val="Hyperlink"/>
            <w:rFonts w:eastAsia="Calibri"/>
            <w:noProof/>
          </w:rPr>
          <w:t>Prohibit Password Reuse for A Specified Number of Generations</w:t>
        </w:r>
        <w:r>
          <w:rPr>
            <w:noProof/>
            <w:webHidden/>
          </w:rPr>
          <w:tab/>
        </w:r>
        <w:r>
          <w:rPr>
            <w:noProof/>
            <w:webHidden/>
          </w:rPr>
          <w:fldChar w:fldCharType="begin"/>
        </w:r>
        <w:r>
          <w:rPr>
            <w:noProof/>
            <w:webHidden/>
          </w:rPr>
          <w:instrText xml:space="preserve"> PAGEREF _Toc160892020 \h </w:instrText>
        </w:r>
        <w:r>
          <w:rPr>
            <w:noProof/>
            <w:webHidden/>
          </w:rPr>
        </w:r>
        <w:r>
          <w:rPr>
            <w:noProof/>
            <w:webHidden/>
          </w:rPr>
          <w:fldChar w:fldCharType="separate"/>
        </w:r>
        <w:r w:rsidR="007D224E">
          <w:rPr>
            <w:noProof/>
            <w:webHidden/>
          </w:rPr>
          <w:t>23</w:t>
        </w:r>
        <w:r>
          <w:rPr>
            <w:noProof/>
            <w:webHidden/>
          </w:rPr>
          <w:fldChar w:fldCharType="end"/>
        </w:r>
      </w:hyperlink>
    </w:p>
    <w:p w:rsidR="00160D9A" w:rsidRDefault="00160D9A" w14:paraId="33DF3A48" w14:textId="1A3F6062">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21">
        <w:r w:rsidRPr="00CF3EDD">
          <w:rPr>
            <w:rStyle w:val="Hyperlink"/>
            <w:noProof/>
            <w14:scene3d>
              <w14:camera w14:prst="orthographicFront"/>
              <w14:lightRig w14:rig="threePt" w14:dir="t">
                <w14:rot w14:lat="0" w14:lon="0" w14:rev="0"/>
              </w14:lightRig>
            </w14:scene3d>
          </w:rPr>
          <w:t>3.5.9</w:t>
        </w:r>
        <w:r>
          <w:rPr>
            <w:rFonts w:asciiTheme="minorHAnsi" w:hAnsiTheme="minorHAnsi" w:eastAsiaTheme="minorEastAsia" w:cstheme="minorBidi"/>
            <w:noProof/>
            <w:kern w:val="2"/>
            <w:sz w:val="24"/>
            <w:szCs w:val="24"/>
            <w14:ligatures w14:val="standardContextual"/>
          </w:rPr>
          <w:tab/>
        </w:r>
        <w:r w:rsidRPr="00CF3EDD">
          <w:rPr>
            <w:rStyle w:val="Hyperlink"/>
            <w:noProof/>
          </w:rPr>
          <w:t>Allow temporary password to use for system logons with an immediate change to a permanent password.</w:t>
        </w:r>
        <w:r>
          <w:rPr>
            <w:noProof/>
            <w:webHidden/>
          </w:rPr>
          <w:tab/>
        </w:r>
        <w:r>
          <w:rPr>
            <w:noProof/>
            <w:webHidden/>
          </w:rPr>
          <w:fldChar w:fldCharType="begin"/>
        </w:r>
        <w:r>
          <w:rPr>
            <w:noProof/>
            <w:webHidden/>
          </w:rPr>
          <w:instrText xml:space="preserve"> PAGEREF _Toc160892021 \h </w:instrText>
        </w:r>
        <w:r>
          <w:rPr>
            <w:noProof/>
            <w:webHidden/>
          </w:rPr>
        </w:r>
        <w:r>
          <w:rPr>
            <w:noProof/>
            <w:webHidden/>
          </w:rPr>
          <w:fldChar w:fldCharType="separate"/>
        </w:r>
        <w:r w:rsidR="007D224E">
          <w:rPr>
            <w:noProof/>
            <w:webHidden/>
          </w:rPr>
          <w:t>23</w:t>
        </w:r>
        <w:r>
          <w:rPr>
            <w:noProof/>
            <w:webHidden/>
          </w:rPr>
          <w:fldChar w:fldCharType="end"/>
        </w:r>
      </w:hyperlink>
    </w:p>
    <w:p w:rsidR="00160D9A" w:rsidRDefault="00160D9A" w14:paraId="15CB9D32" w14:textId="0A292A03">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22">
        <w:r w:rsidRPr="00CF3EDD">
          <w:rPr>
            <w:rStyle w:val="Hyperlink"/>
            <w:rFonts w:eastAsia="Calibri"/>
            <w:noProof/>
            <w14:scene3d>
              <w14:camera w14:prst="orthographicFront"/>
              <w14:lightRig w14:rig="threePt" w14:dir="t">
                <w14:rot w14:lat="0" w14:lon="0" w14:rev="0"/>
              </w14:lightRig>
            </w14:scene3d>
          </w:rPr>
          <w:t>3.5.10</w:t>
        </w:r>
        <w:r>
          <w:rPr>
            <w:rFonts w:asciiTheme="minorHAnsi" w:hAnsiTheme="minorHAnsi" w:eastAsiaTheme="minorEastAsia" w:cstheme="minorBidi"/>
            <w:noProof/>
            <w:kern w:val="2"/>
            <w:sz w:val="24"/>
            <w:szCs w:val="24"/>
            <w14:ligatures w14:val="standardContextual"/>
          </w:rPr>
          <w:tab/>
        </w:r>
        <w:r w:rsidRPr="00CF3EDD">
          <w:rPr>
            <w:rStyle w:val="Hyperlink"/>
            <w:rFonts w:eastAsia="Calibri"/>
            <w:noProof/>
          </w:rPr>
          <w:t>Store and transmit only cryptographically-protected passwords.</w:t>
        </w:r>
        <w:r>
          <w:rPr>
            <w:noProof/>
            <w:webHidden/>
          </w:rPr>
          <w:tab/>
        </w:r>
        <w:r>
          <w:rPr>
            <w:noProof/>
            <w:webHidden/>
          </w:rPr>
          <w:fldChar w:fldCharType="begin"/>
        </w:r>
        <w:r>
          <w:rPr>
            <w:noProof/>
            <w:webHidden/>
          </w:rPr>
          <w:instrText xml:space="preserve"> PAGEREF _Toc160892022 \h </w:instrText>
        </w:r>
        <w:r>
          <w:rPr>
            <w:noProof/>
            <w:webHidden/>
          </w:rPr>
        </w:r>
        <w:r>
          <w:rPr>
            <w:noProof/>
            <w:webHidden/>
          </w:rPr>
          <w:fldChar w:fldCharType="separate"/>
        </w:r>
        <w:r w:rsidR="007D224E">
          <w:rPr>
            <w:noProof/>
            <w:webHidden/>
          </w:rPr>
          <w:t>23</w:t>
        </w:r>
        <w:r>
          <w:rPr>
            <w:noProof/>
            <w:webHidden/>
          </w:rPr>
          <w:fldChar w:fldCharType="end"/>
        </w:r>
      </w:hyperlink>
    </w:p>
    <w:p w:rsidR="00160D9A" w:rsidRDefault="00160D9A" w14:paraId="3F5A541E" w14:textId="153227C0">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23">
        <w:r w:rsidRPr="00CF3EDD">
          <w:rPr>
            <w:rStyle w:val="Hyperlink"/>
            <w:rFonts w:eastAsia="Calibri"/>
            <w:noProof/>
            <w14:scene3d>
              <w14:camera w14:prst="orthographicFront"/>
              <w14:lightRig w14:rig="threePt" w14:dir="t">
                <w14:rot w14:lat="0" w14:lon="0" w14:rev="0"/>
              </w14:lightRig>
            </w14:scene3d>
          </w:rPr>
          <w:t>3.5.11</w:t>
        </w:r>
        <w:r>
          <w:rPr>
            <w:rFonts w:asciiTheme="minorHAnsi" w:hAnsiTheme="minorHAnsi" w:eastAsiaTheme="minorEastAsia" w:cstheme="minorBidi"/>
            <w:noProof/>
            <w:kern w:val="2"/>
            <w:sz w:val="24"/>
            <w:szCs w:val="24"/>
            <w14:ligatures w14:val="standardContextual"/>
          </w:rPr>
          <w:tab/>
        </w:r>
        <w:r w:rsidRPr="00CF3EDD">
          <w:rPr>
            <w:rStyle w:val="Hyperlink"/>
            <w:rFonts w:eastAsia="Calibri"/>
            <w:noProof/>
          </w:rPr>
          <w:t>Obscure Feedback of Authentication Information</w:t>
        </w:r>
        <w:r>
          <w:rPr>
            <w:noProof/>
            <w:webHidden/>
          </w:rPr>
          <w:tab/>
        </w:r>
        <w:r>
          <w:rPr>
            <w:noProof/>
            <w:webHidden/>
          </w:rPr>
          <w:fldChar w:fldCharType="begin"/>
        </w:r>
        <w:r>
          <w:rPr>
            <w:noProof/>
            <w:webHidden/>
          </w:rPr>
          <w:instrText xml:space="preserve"> PAGEREF _Toc160892023 \h </w:instrText>
        </w:r>
        <w:r>
          <w:rPr>
            <w:noProof/>
            <w:webHidden/>
          </w:rPr>
        </w:r>
        <w:r>
          <w:rPr>
            <w:noProof/>
            <w:webHidden/>
          </w:rPr>
          <w:fldChar w:fldCharType="separate"/>
        </w:r>
        <w:r w:rsidR="007D224E">
          <w:rPr>
            <w:noProof/>
            <w:webHidden/>
          </w:rPr>
          <w:t>24</w:t>
        </w:r>
        <w:r>
          <w:rPr>
            <w:noProof/>
            <w:webHidden/>
          </w:rPr>
          <w:fldChar w:fldCharType="end"/>
        </w:r>
      </w:hyperlink>
    </w:p>
    <w:p w:rsidR="00160D9A" w:rsidRDefault="00160D9A" w14:paraId="0759CB48" w14:textId="65DD9004">
      <w:pPr>
        <w:pStyle w:val="TOC2"/>
        <w:tabs>
          <w:tab w:val="left" w:pos="1260"/>
          <w:tab w:val="right" w:leader="dot" w:pos="10070"/>
        </w:tabs>
        <w:rPr>
          <w:rFonts w:asciiTheme="minorHAnsi" w:hAnsiTheme="minorHAnsi" w:eastAsiaTheme="minorEastAsia" w:cstheme="minorBidi"/>
          <w:b w:val="0"/>
          <w:bCs w:val="0"/>
          <w:i w:val="0"/>
          <w:iCs w:val="0"/>
          <w:kern w:val="2"/>
          <w:szCs w:val="24"/>
          <w14:ligatures w14:val="standardContextual"/>
        </w:rPr>
      </w:pPr>
      <w:hyperlink w:history="1" w:anchor="_Toc160892024">
        <w:r w:rsidRPr="00CF3EDD">
          <w:rPr>
            <w:rStyle w:val="Hyperlink"/>
            <w14:scene3d>
              <w14:camera w14:prst="orthographicFront"/>
              <w14:lightRig w14:rig="threePt" w14:dir="t">
                <w14:rot w14:lat="0" w14:lon="0" w14:rev="0"/>
              </w14:lightRig>
            </w14:scene3d>
          </w:rPr>
          <w:t>3.6</w:t>
        </w:r>
        <w:r>
          <w:rPr>
            <w:rFonts w:asciiTheme="minorHAnsi" w:hAnsiTheme="minorHAnsi" w:eastAsiaTheme="minorEastAsia" w:cstheme="minorBidi"/>
            <w:b w:val="0"/>
            <w:bCs w:val="0"/>
            <w:i w:val="0"/>
            <w:iCs w:val="0"/>
            <w:kern w:val="2"/>
            <w:szCs w:val="24"/>
            <w14:ligatures w14:val="standardContextual"/>
          </w:rPr>
          <w:tab/>
        </w:r>
        <w:r w:rsidRPr="00CF3EDD">
          <w:rPr>
            <w:rStyle w:val="Hyperlink"/>
          </w:rPr>
          <w:t>Incident Response</w:t>
        </w:r>
        <w:r>
          <w:rPr>
            <w:webHidden/>
          </w:rPr>
          <w:tab/>
        </w:r>
        <w:r>
          <w:rPr>
            <w:webHidden/>
          </w:rPr>
          <w:fldChar w:fldCharType="begin"/>
        </w:r>
        <w:r>
          <w:rPr>
            <w:webHidden/>
          </w:rPr>
          <w:instrText xml:space="preserve"> PAGEREF _Toc160892024 \h </w:instrText>
        </w:r>
        <w:r>
          <w:rPr>
            <w:webHidden/>
          </w:rPr>
        </w:r>
        <w:r>
          <w:rPr>
            <w:webHidden/>
          </w:rPr>
          <w:fldChar w:fldCharType="separate"/>
        </w:r>
        <w:r w:rsidR="007D224E">
          <w:rPr>
            <w:webHidden/>
          </w:rPr>
          <w:t>24</w:t>
        </w:r>
        <w:r>
          <w:rPr>
            <w:webHidden/>
          </w:rPr>
          <w:fldChar w:fldCharType="end"/>
        </w:r>
      </w:hyperlink>
    </w:p>
    <w:p w:rsidR="00160D9A" w:rsidRDefault="00160D9A" w14:paraId="1AD84E78" w14:textId="6EA30B46">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25">
        <w:r w:rsidRPr="00CF3EDD">
          <w:rPr>
            <w:rStyle w:val="Hyperlink"/>
            <w:noProof/>
            <w14:scene3d>
              <w14:camera w14:prst="orthographicFront"/>
              <w14:lightRig w14:rig="threePt" w14:dir="t">
                <w14:rot w14:lat="0" w14:lon="0" w14:rev="0"/>
              </w14:lightRig>
            </w14:scene3d>
          </w:rPr>
          <w:t>3.6.1</w:t>
        </w:r>
        <w:r>
          <w:rPr>
            <w:rFonts w:asciiTheme="minorHAnsi" w:hAnsiTheme="minorHAnsi" w:eastAsiaTheme="minorEastAsia" w:cstheme="minorBidi"/>
            <w:noProof/>
            <w:kern w:val="2"/>
            <w:sz w:val="24"/>
            <w:szCs w:val="24"/>
            <w14:ligatures w14:val="standardContextual"/>
          </w:rPr>
          <w:tab/>
        </w:r>
        <w:r w:rsidRPr="00CF3EDD">
          <w:rPr>
            <w:rStyle w:val="Hyperlink"/>
            <w:noProof/>
          </w:rPr>
          <w:t>Establish an Operational Incident Handling Capability for organizational systems that includes preparation, detection, analysis, containment, recovery, and user response activities.</w:t>
        </w:r>
        <w:r>
          <w:rPr>
            <w:noProof/>
            <w:webHidden/>
          </w:rPr>
          <w:tab/>
        </w:r>
        <w:r>
          <w:rPr>
            <w:noProof/>
            <w:webHidden/>
          </w:rPr>
          <w:fldChar w:fldCharType="begin"/>
        </w:r>
        <w:r>
          <w:rPr>
            <w:noProof/>
            <w:webHidden/>
          </w:rPr>
          <w:instrText xml:space="preserve"> PAGEREF _Toc160892025 \h </w:instrText>
        </w:r>
        <w:r>
          <w:rPr>
            <w:noProof/>
            <w:webHidden/>
          </w:rPr>
        </w:r>
        <w:r>
          <w:rPr>
            <w:noProof/>
            <w:webHidden/>
          </w:rPr>
          <w:fldChar w:fldCharType="separate"/>
        </w:r>
        <w:r w:rsidR="007D224E">
          <w:rPr>
            <w:noProof/>
            <w:webHidden/>
          </w:rPr>
          <w:t>24</w:t>
        </w:r>
        <w:r>
          <w:rPr>
            <w:noProof/>
            <w:webHidden/>
          </w:rPr>
          <w:fldChar w:fldCharType="end"/>
        </w:r>
      </w:hyperlink>
    </w:p>
    <w:p w:rsidR="00160D9A" w:rsidRDefault="00160D9A" w14:paraId="774705BE" w14:textId="608F2DE8">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26">
        <w:r w:rsidRPr="00CF3EDD">
          <w:rPr>
            <w:rStyle w:val="Hyperlink"/>
            <w:noProof/>
            <w14:scene3d>
              <w14:camera w14:prst="orthographicFront"/>
              <w14:lightRig w14:rig="threePt" w14:dir="t">
                <w14:rot w14:lat="0" w14:lon="0" w14:rev="0"/>
              </w14:lightRig>
            </w14:scene3d>
          </w:rPr>
          <w:t>3.6.2</w:t>
        </w:r>
        <w:r>
          <w:rPr>
            <w:rFonts w:asciiTheme="minorHAnsi" w:hAnsiTheme="minorHAnsi" w:eastAsiaTheme="minorEastAsia" w:cstheme="minorBidi"/>
            <w:noProof/>
            <w:kern w:val="2"/>
            <w:sz w:val="24"/>
            <w:szCs w:val="24"/>
            <w14:ligatures w14:val="standardContextual"/>
          </w:rPr>
          <w:tab/>
        </w:r>
        <w:r w:rsidRPr="00CF3EDD">
          <w:rPr>
            <w:rStyle w:val="Hyperlink"/>
            <w:rFonts w:eastAsia="Calibri"/>
            <w:noProof/>
          </w:rPr>
          <w:t>Track</w:t>
        </w:r>
        <w:r w:rsidRPr="00CF3EDD">
          <w:rPr>
            <w:rStyle w:val="Hyperlink"/>
            <w:noProof/>
          </w:rPr>
          <w:t>, document, and report incidents to designated officials and/or authorities both internal and external to the organization.</w:t>
        </w:r>
        <w:r>
          <w:rPr>
            <w:noProof/>
            <w:webHidden/>
          </w:rPr>
          <w:tab/>
        </w:r>
        <w:r>
          <w:rPr>
            <w:noProof/>
            <w:webHidden/>
          </w:rPr>
          <w:fldChar w:fldCharType="begin"/>
        </w:r>
        <w:r>
          <w:rPr>
            <w:noProof/>
            <w:webHidden/>
          </w:rPr>
          <w:instrText xml:space="preserve"> PAGEREF _Toc160892026 \h </w:instrText>
        </w:r>
        <w:r>
          <w:rPr>
            <w:noProof/>
            <w:webHidden/>
          </w:rPr>
        </w:r>
        <w:r>
          <w:rPr>
            <w:noProof/>
            <w:webHidden/>
          </w:rPr>
          <w:fldChar w:fldCharType="separate"/>
        </w:r>
        <w:r w:rsidR="007D224E">
          <w:rPr>
            <w:noProof/>
            <w:webHidden/>
          </w:rPr>
          <w:t>24</w:t>
        </w:r>
        <w:r>
          <w:rPr>
            <w:noProof/>
            <w:webHidden/>
          </w:rPr>
          <w:fldChar w:fldCharType="end"/>
        </w:r>
      </w:hyperlink>
    </w:p>
    <w:p w:rsidR="00160D9A" w:rsidRDefault="00160D9A" w14:paraId="7AB4340B" w14:textId="29AAF5EE">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27">
        <w:r w:rsidRPr="00CF3EDD">
          <w:rPr>
            <w:rStyle w:val="Hyperlink"/>
            <w:noProof/>
            <w14:scene3d>
              <w14:camera w14:prst="orthographicFront"/>
              <w14:lightRig w14:rig="threePt" w14:dir="t">
                <w14:rot w14:lat="0" w14:lon="0" w14:rev="0"/>
              </w14:lightRig>
            </w14:scene3d>
          </w:rPr>
          <w:t>3.6.3</w:t>
        </w:r>
        <w:r>
          <w:rPr>
            <w:rFonts w:asciiTheme="minorHAnsi" w:hAnsiTheme="minorHAnsi" w:eastAsiaTheme="minorEastAsia" w:cstheme="minorBidi"/>
            <w:noProof/>
            <w:kern w:val="2"/>
            <w:sz w:val="24"/>
            <w:szCs w:val="24"/>
            <w14:ligatures w14:val="standardContextual"/>
          </w:rPr>
          <w:tab/>
        </w:r>
        <w:r w:rsidRPr="00CF3EDD">
          <w:rPr>
            <w:rStyle w:val="Hyperlink"/>
            <w:noProof/>
          </w:rPr>
          <w:t>Test the Organizational Incident Response Capability</w:t>
        </w:r>
        <w:r>
          <w:rPr>
            <w:noProof/>
            <w:webHidden/>
          </w:rPr>
          <w:tab/>
        </w:r>
        <w:r>
          <w:rPr>
            <w:noProof/>
            <w:webHidden/>
          </w:rPr>
          <w:fldChar w:fldCharType="begin"/>
        </w:r>
        <w:r>
          <w:rPr>
            <w:noProof/>
            <w:webHidden/>
          </w:rPr>
          <w:instrText xml:space="preserve"> PAGEREF _Toc160892027 \h </w:instrText>
        </w:r>
        <w:r>
          <w:rPr>
            <w:noProof/>
            <w:webHidden/>
          </w:rPr>
        </w:r>
        <w:r>
          <w:rPr>
            <w:noProof/>
            <w:webHidden/>
          </w:rPr>
          <w:fldChar w:fldCharType="separate"/>
        </w:r>
        <w:r w:rsidR="007D224E">
          <w:rPr>
            <w:noProof/>
            <w:webHidden/>
          </w:rPr>
          <w:t>25</w:t>
        </w:r>
        <w:r>
          <w:rPr>
            <w:noProof/>
            <w:webHidden/>
          </w:rPr>
          <w:fldChar w:fldCharType="end"/>
        </w:r>
      </w:hyperlink>
    </w:p>
    <w:p w:rsidR="00160D9A" w:rsidRDefault="00160D9A" w14:paraId="6E3D8B18" w14:textId="6380A54A">
      <w:pPr>
        <w:pStyle w:val="TOC2"/>
        <w:tabs>
          <w:tab w:val="left" w:pos="1260"/>
          <w:tab w:val="right" w:leader="dot" w:pos="10070"/>
        </w:tabs>
        <w:rPr>
          <w:rFonts w:asciiTheme="minorHAnsi" w:hAnsiTheme="minorHAnsi" w:eastAsiaTheme="minorEastAsia" w:cstheme="minorBidi"/>
          <w:b w:val="0"/>
          <w:bCs w:val="0"/>
          <w:i w:val="0"/>
          <w:iCs w:val="0"/>
          <w:kern w:val="2"/>
          <w:szCs w:val="24"/>
          <w14:ligatures w14:val="standardContextual"/>
        </w:rPr>
      </w:pPr>
      <w:hyperlink w:history="1" w:anchor="_Toc160892028">
        <w:r w:rsidRPr="00CF3EDD">
          <w:rPr>
            <w:rStyle w:val="Hyperlink"/>
            <w14:scene3d>
              <w14:camera w14:prst="orthographicFront"/>
              <w14:lightRig w14:rig="threePt" w14:dir="t">
                <w14:rot w14:lat="0" w14:lon="0" w14:rev="0"/>
              </w14:lightRig>
            </w14:scene3d>
          </w:rPr>
          <w:t>3.7</w:t>
        </w:r>
        <w:r>
          <w:rPr>
            <w:rFonts w:asciiTheme="minorHAnsi" w:hAnsiTheme="minorHAnsi" w:eastAsiaTheme="minorEastAsia" w:cstheme="minorBidi"/>
            <w:b w:val="0"/>
            <w:bCs w:val="0"/>
            <w:i w:val="0"/>
            <w:iCs w:val="0"/>
            <w:kern w:val="2"/>
            <w:szCs w:val="24"/>
            <w14:ligatures w14:val="standardContextual"/>
          </w:rPr>
          <w:tab/>
        </w:r>
        <w:r w:rsidRPr="00CF3EDD">
          <w:rPr>
            <w:rStyle w:val="Hyperlink"/>
          </w:rPr>
          <w:t>Maintenance</w:t>
        </w:r>
        <w:r>
          <w:rPr>
            <w:webHidden/>
          </w:rPr>
          <w:tab/>
        </w:r>
        <w:r>
          <w:rPr>
            <w:webHidden/>
          </w:rPr>
          <w:fldChar w:fldCharType="begin"/>
        </w:r>
        <w:r>
          <w:rPr>
            <w:webHidden/>
          </w:rPr>
          <w:instrText xml:space="preserve"> PAGEREF _Toc160892028 \h </w:instrText>
        </w:r>
        <w:r>
          <w:rPr>
            <w:webHidden/>
          </w:rPr>
        </w:r>
        <w:r>
          <w:rPr>
            <w:webHidden/>
          </w:rPr>
          <w:fldChar w:fldCharType="separate"/>
        </w:r>
        <w:r w:rsidR="007D224E">
          <w:rPr>
            <w:webHidden/>
          </w:rPr>
          <w:t>25</w:t>
        </w:r>
        <w:r>
          <w:rPr>
            <w:webHidden/>
          </w:rPr>
          <w:fldChar w:fldCharType="end"/>
        </w:r>
      </w:hyperlink>
    </w:p>
    <w:p w:rsidR="00160D9A" w:rsidRDefault="00160D9A" w14:paraId="4A0E16B9" w14:textId="3586C54B">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29">
        <w:r w:rsidRPr="00CF3EDD">
          <w:rPr>
            <w:rStyle w:val="Hyperlink"/>
            <w:noProof/>
            <w14:scene3d>
              <w14:camera w14:prst="orthographicFront"/>
              <w14:lightRig w14:rig="threePt" w14:dir="t">
                <w14:rot w14:lat="0" w14:lon="0" w14:rev="0"/>
              </w14:lightRig>
            </w14:scene3d>
          </w:rPr>
          <w:t>3.7.1</w:t>
        </w:r>
        <w:r>
          <w:rPr>
            <w:rFonts w:asciiTheme="minorHAnsi" w:hAnsiTheme="minorHAnsi" w:eastAsiaTheme="minorEastAsia" w:cstheme="minorBidi"/>
            <w:noProof/>
            <w:kern w:val="2"/>
            <w:sz w:val="24"/>
            <w:szCs w:val="24"/>
            <w14:ligatures w14:val="standardContextual"/>
          </w:rPr>
          <w:tab/>
        </w:r>
        <w:r w:rsidRPr="00CF3EDD">
          <w:rPr>
            <w:rStyle w:val="Hyperlink"/>
            <w:noProof/>
          </w:rPr>
          <w:t>Perform Maintenance on Organizational Systems</w:t>
        </w:r>
        <w:r>
          <w:rPr>
            <w:noProof/>
            <w:webHidden/>
          </w:rPr>
          <w:tab/>
        </w:r>
        <w:r>
          <w:rPr>
            <w:noProof/>
            <w:webHidden/>
          </w:rPr>
          <w:fldChar w:fldCharType="begin"/>
        </w:r>
        <w:r>
          <w:rPr>
            <w:noProof/>
            <w:webHidden/>
          </w:rPr>
          <w:instrText xml:space="preserve"> PAGEREF _Toc160892029 \h </w:instrText>
        </w:r>
        <w:r>
          <w:rPr>
            <w:noProof/>
            <w:webHidden/>
          </w:rPr>
        </w:r>
        <w:r>
          <w:rPr>
            <w:noProof/>
            <w:webHidden/>
          </w:rPr>
          <w:fldChar w:fldCharType="separate"/>
        </w:r>
        <w:r w:rsidR="007D224E">
          <w:rPr>
            <w:noProof/>
            <w:webHidden/>
          </w:rPr>
          <w:t>25</w:t>
        </w:r>
        <w:r>
          <w:rPr>
            <w:noProof/>
            <w:webHidden/>
          </w:rPr>
          <w:fldChar w:fldCharType="end"/>
        </w:r>
      </w:hyperlink>
    </w:p>
    <w:p w:rsidR="00160D9A" w:rsidRDefault="00160D9A" w14:paraId="198A8C8E" w14:textId="06907046">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30">
        <w:r w:rsidRPr="00CF3EDD">
          <w:rPr>
            <w:rStyle w:val="Hyperlink"/>
            <w:noProof/>
            <w14:scene3d>
              <w14:camera w14:prst="orthographicFront"/>
              <w14:lightRig w14:rig="threePt" w14:dir="t">
                <w14:rot w14:lat="0" w14:lon="0" w14:rev="0"/>
              </w14:lightRig>
            </w14:scene3d>
          </w:rPr>
          <w:t>3.7.2</w:t>
        </w:r>
        <w:r>
          <w:rPr>
            <w:rFonts w:asciiTheme="minorHAnsi" w:hAnsiTheme="minorHAnsi" w:eastAsiaTheme="minorEastAsia" w:cstheme="minorBidi"/>
            <w:noProof/>
            <w:kern w:val="2"/>
            <w:sz w:val="24"/>
            <w:szCs w:val="24"/>
            <w14:ligatures w14:val="standardContextual"/>
          </w:rPr>
          <w:tab/>
        </w:r>
        <w:r w:rsidRPr="00CF3EDD">
          <w:rPr>
            <w:rStyle w:val="Hyperlink"/>
            <w:noProof/>
          </w:rPr>
          <w:t>Provide controls on the tools, techniques, mechanisms, and personnel used to conduct system maintenance.</w:t>
        </w:r>
        <w:r>
          <w:rPr>
            <w:noProof/>
            <w:webHidden/>
          </w:rPr>
          <w:tab/>
        </w:r>
        <w:r>
          <w:rPr>
            <w:noProof/>
            <w:webHidden/>
          </w:rPr>
          <w:fldChar w:fldCharType="begin"/>
        </w:r>
        <w:r>
          <w:rPr>
            <w:noProof/>
            <w:webHidden/>
          </w:rPr>
          <w:instrText xml:space="preserve"> PAGEREF _Toc160892030 \h </w:instrText>
        </w:r>
        <w:r>
          <w:rPr>
            <w:noProof/>
            <w:webHidden/>
          </w:rPr>
        </w:r>
        <w:r>
          <w:rPr>
            <w:noProof/>
            <w:webHidden/>
          </w:rPr>
          <w:fldChar w:fldCharType="separate"/>
        </w:r>
        <w:r w:rsidR="007D224E">
          <w:rPr>
            <w:noProof/>
            <w:webHidden/>
          </w:rPr>
          <w:t>25</w:t>
        </w:r>
        <w:r>
          <w:rPr>
            <w:noProof/>
            <w:webHidden/>
          </w:rPr>
          <w:fldChar w:fldCharType="end"/>
        </w:r>
      </w:hyperlink>
    </w:p>
    <w:p w:rsidR="00160D9A" w:rsidRDefault="00160D9A" w14:paraId="733ED2CA" w14:textId="3CA90367">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31">
        <w:r w:rsidRPr="00CF3EDD">
          <w:rPr>
            <w:rStyle w:val="Hyperlink"/>
            <w:noProof/>
            <w14:scene3d>
              <w14:camera w14:prst="orthographicFront"/>
              <w14:lightRig w14:rig="threePt" w14:dir="t">
                <w14:rot w14:lat="0" w14:lon="0" w14:rev="0"/>
              </w14:lightRig>
            </w14:scene3d>
          </w:rPr>
          <w:t>3.7.3</w:t>
        </w:r>
        <w:r>
          <w:rPr>
            <w:rFonts w:asciiTheme="minorHAnsi" w:hAnsiTheme="minorHAnsi" w:eastAsiaTheme="minorEastAsia" w:cstheme="minorBidi"/>
            <w:noProof/>
            <w:kern w:val="2"/>
            <w:sz w:val="24"/>
            <w:szCs w:val="24"/>
            <w14:ligatures w14:val="standardContextual"/>
          </w:rPr>
          <w:tab/>
        </w:r>
        <w:r w:rsidRPr="00CF3EDD">
          <w:rPr>
            <w:rStyle w:val="Hyperlink"/>
            <w:noProof/>
          </w:rPr>
          <w:t>Ensure Equipment Removed for Off-Site Maintenance Is Sanitized of Any CUI</w:t>
        </w:r>
        <w:r>
          <w:rPr>
            <w:noProof/>
            <w:webHidden/>
          </w:rPr>
          <w:tab/>
        </w:r>
        <w:r>
          <w:rPr>
            <w:noProof/>
            <w:webHidden/>
          </w:rPr>
          <w:fldChar w:fldCharType="begin"/>
        </w:r>
        <w:r>
          <w:rPr>
            <w:noProof/>
            <w:webHidden/>
          </w:rPr>
          <w:instrText xml:space="preserve"> PAGEREF _Toc160892031 \h </w:instrText>
        </w:r>
        <w:r>
          <w:rPr>
            <w:noProof/>
            <w:webHidden/>
          </w:rPr>
        </w:r>
        <w:r>
          <w:rPr>
            <w:noProof/>
            <w:webHidden/>
          </w:rPr>
          <w:fldChar w:fldCharType="separate"/>
        </w:r>
        <w:r w:rsidR="007D224E">
          <w:rPr>
            <w:noProof/>
            <w:webHidden/>
          </w:rPr>
          <w:t>26</w:t>
        </w:r>
        <w:r>
          <w:rPr>
            <w:noProof/>
            <w:webHidden/>
          </w:rPr>
          <w:fldChar w:fldCharType="end"/>
        </w:r>
      </w:hyperlink>
    </w:p>
    <w:p w:rsidR="00160D9A" w:rsidRDefault="00160D9A" w14:paraId="4C2979DB" w14:textId="4D094B0B">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32">
        <w:r w:rsidRPr="00CF3EDD">
          <w:rPr>
            <w:rStyle w:val="Hyperlink"/>
            <w:noProof/>
            <w14:scene3d>
              <w14:camera w14:prst="orthographicFront"/>
              <w14:lightRig w14:rig="threePt" w14:dir="t">
                <w14:rot w14:lat="0" w14:lon="0" w14:rev="0"/>
              </w14:lightRig>
            </w14:scene3d>
          </w:rPr>
          <w:t>3.7.4</w:t>
        </w:r>
        <w:r>
          <w:rPr>
            <w:rFonts w:asciiTheme="minorHAnsi" w:hAnsiTheme="minorHAnsi" w:eastAsiaTheme="minorEastAsia" w:cstheme="minorBidi"/>
            <w:noProof/>
            <w:kern w:val="2"/>
            <w:sz w:val="24"/>
            <w:szCs w:val="24"/>
            <w14:ligatures w14:val="standardContextual"/>
          </w:rPr>
          <w:tab/>
        </w:r>
        <w:r w:rsidRPr="00CF3EDD">
          <w:rPr>
            <w:rStyle w:val="Hyperlink"/>
            <w:noProof/>
          </w:rPr>
          <w:t>Check media containing diagnostic and test programs for malicious code before the media are used in organizational systems.</w:t>
        </w:r>
        <w:r>
          <w:rPr>
            <w:noProof/>
            <w:webHidden/>
          </w:rPr>
          <w:tab/>
        </w:r>
        <w:r>
          <w:rPr>
            <w:noProof/>
            <w:webHidden/>
          </w:rPr>
          <w:fldChar w:fldCharType="begin"/>
        </w:r>
        <w:r>
          <w:rPr>
            <w:noProof/>
            <w:webHidden/>
          </w:rPr>
          <w:instrText xml:space="preserve"> PAGEREF _Toc160892032 \h </w:instrText>
        </w:r>
        <w:r>
          <w:rPr>
            <w:noProof/>
            <w:webHidden/>
          </w:rPr>
        </w:r>
        <w:r>
          <w:rPr>
            <w:noProof/>
            <w:webHidden/>
          </w:rPr>
          <w:fldChar w:fldCharType="separate"/>
        </w:r>
        <w:r w:rsidR="007D224E">
          <w:rPr>
            <w:noProof/>
            <w:webHidden/>
          </w:rPr>
          <w:t>26</w:t>
        </w:r>
        <w:r>
          <w:rPr>
            <w:noProof/>
            <w:webHidden/>
          </w:rPr>
          <w:fldChar w:fldCharType="end"/>
        </w:r>
      </w:hyperlink>
    </w:p>
    <w:p w:rsidR="00160D9A" w:rsidRDefault="00160D9A" w14:paraId="6E34A4BE" w14:textId="64FE5D84">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33">
        <w:r w:rsidRPr="00CF3EDD">
          <w:rPr>
            <w:rStyle w:val="Hyperlink"/>
            <w:noProof/>
            <w14:scene3d>
              <w14:camera w14:prst="orthographicFront"/>
              <w14:lightRig w14:rig="threePt" w14:dir="t">
                <w14:rot w14:lat="0" w14:lon="0" w14:rev="0"/>
              </w14:lightRig>
            </w14:scene3d>
          </w:rPr>
          <w:t>3.7.5</w:t>
        </w:r>
        <w:r>
          <w:rPr>
            <w:rFonts w:asciiTheme="minorHAnsi" w:hAnsiTheme="minorHAnsi" w:eastAsiaTheme="minorEastAsia" w:cstheme="minorBidi"/>
            <w:noProof/>
            <w:kern w:val="2"/>
            <w:sz w:val="24"/>
            <w:szCs w:val="24"/>
            <w14:ligatures w14:val="standardContextual"/>
          </w:rPr>
          <w:tab/>
        </w:r>
        <w:r w:rsidRPr="00CF3EDD">
          <w:rPr>
            <w:rStyle w:val="Hyperlink"/>
            <w:noProof/>
          </w:rPr>
          <w:t>Require multifactor authentication to establish nonlocal maintenance sessions via external network connections and terminate such connections when nonlocal maintenance is complete.</w:t>
        </w:r>
        <w:r>
          <w:rPr>
            <w:noProof/>
            <w:webHidden/>
          </w:rPr>
          <w:tab/>
        </w:r>
        <w:r>
          <w:rPr>
            <w:noProof/>
            <w:webHidden/>
          </w:rPr>
          <w:fldChar w:fldCharType="begin"/>
        </w:r>
        <w:r>
          <w:rPr>
            <w:noProof/>
            <w:webHidden/>
          </w:rPr>
          <w:instrText xml:space="preserve"> PAGEREF _Toc160892033 \h </w:instrText>
        </w:r>
        <w:r>
          <w:rPr>
            <w:noProof/>
            <w:webHidden/>
          </w:rPr>
        </w:r>
        <w:r>
          <w:rPr>
            <w:noProof/>
            <w:webHidden/>
          </w:rPr>
          <w:fldChar w:fldCharType="separate"/>
        </w:r>
        <w:r w:rsidR="007D224E">
          <w:rPr>
            <w:noProof/>
            <w:webHidden/>
          </w:rPr>
          <w:t>26</w:t>
        </w:r>
        <w:r>
          <w:rPr>
            <w:noProof/>
            <w:webHidden/>
          </w:rPr>
          <w:fldChar w:fldCharType="end"/>
        </w:r>
      </w:hyperlink>
    </w:p>
    <w:p w:rsidR="00160D9A" w:rsidRDefault="00160D9A" w14:paraId="74A0F339" w14:textId="47E6F86F">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34">
        <w:r w:rsidRPr="00CF3EDD">
          <w:rPr>
            <w:rStyle w:val="Hyperlink"/>
            <w:noProof/>
            <w14:scene3d>
              <w14:camera w14:prst="orthographicFront"/>
              <w14:lightRig w14:rig="threePt" w14:dir="t">
                <w14:rot w14:lat="0" w14:lon="0" w14:rev="0"/>
              </w14:lightRig>
            </w14:scene3d>
          </w:rPr>
          <w:t>3.7.6</w:t>
        </w:r>
        <w:r>
          <w:rPr>
            <w:rFonts w:asciiTheme="minorHAnsi" w:hAnsiTheme="minorHAnsi" w:eastAsiaTheme="minorEastAsia" w:cstheme="minorBidi"/>
            <w:noProof/>
            <w:kern w:val="2"/>
            <w:sz w:val="24"/>
            <w:szCs w:val="24"/>
            <w14:ligatures w14:val="standardContextual"/>
          </w:rPr>
          <w:tab/>
        </w:r>
        <w:r w:rsidRPr="00CF3EDD">
          <w:rPr>
            <w:rStyle w:val="Hyperlink"/>
            <w:noProof/>
          </w:rPr>
          <w:t>Supervise the maintenance activities of maintenance personnel without required access authorization.</w:t>
        </w:r>
        <w:r>
          <w:rPr>
            <w:noProof/>
            <w:webHidden/>
          </w:rPr>
          <w:tab/>
        </w:r>
        <w:r>
          <w:rPr>
            <w:noProof/>
            <w:webHidden/>
          </w:rPr>
          <w:fldChar w:fldCharType="begin"/>
        </w:r>
        <w:r>
          <w:rPr>
            <w:noProof/>
            <w:webHidden/>
          </w:rPr>
          <w:instrText xml:space="preserve"> PAGEREF _Toc160892034 \h </w:instrText>
        </w:r>
        <w:r>
          <w:rPr>
            <w:noProof/>
            <w:webHidden/>
          </w:rPr>
        </w:r>
        <w:r>
          <w:rPr>
            <w:noProof/>
            <w:webHidden/>
          </w:rPr>
          <w:fldChar w:fldCharType="separate"/>
        </w:r>
        <w:r w:rsidR="007D224E">
          <w:rPr>
            <w:noProof/>
            <w:webHidden/>
          </w:rPr>
          <w:t>26</w:t>
        </w:r>
        <w:r>
          <w:rPr>
            <w:noProof/>
            <w:webHidden/>
          </w:rPr>
          <w:fldChar w:fldCharType="end"/>
        </w:r>
      </w:hyperlink>
    </w:p>
    <w:p w:rsidR="00160D9A" w:rsidRDefault="00160D9A" w14:paraId="5D9FC89E" w14:textId="57B5D483">
      <w:pPr>
        <w:pStyle w:val="TOC2"/>
        <w:tabs>
          <w:tab w:val="left" w:pos="1260"/>
          <w:tab w:val="right" w:leader="dot" w:pos="10070"/>
        </w:tabs>
        <w:rPr>
          <w:rFonts w:asciiTheme="minorHAnsi" w:hAnsiTheme="minorHAnsi" w:eastAsiaTheme="minorEastAsia" w:cstheme="minorBidi"/>
          <w:b w:val="0"/>
          <w:bCs w:val="0"/>
          <w:i w:val="0"/>
          <w:iCs w:val="0"/>
          <w:kern w:val="2"/>
          <w:szCs w:val="24"/>
          <w14:ligatures w14:val="standardContextual"/>
        </w:rPr>
      </w:pPr>
      <w:hyperlink w:history="1" w:anchor="_Toc160892035">
        <w:r w:rsidRPr="00CF3EDD">
          <w:rPr>
            <w:rStyle w:val="Hyperlink"/>
            <w14:scene3d>
              <w14:camera w14:prst="orthographicFront"/>
              <w14:lightRig w14:rig="threePt" w14:dir="t">
                <w14:rot w14:lat="0" w14:lon="0" w14:rev="0"/>
              </w14:lightRig>
            </w14:scene3d>
          </w:rPr>
          <w:t>3.8</w:t>
        </w:r>
        <w:r>
          <w:rPr>
            <w:rFonts w:asciiTheme="minorHAnsi" w:hAnsiTheme="minorHAnsi" w:eastAsiaTheme="minorEastAsia" w:cstheme="minorBidi"/>
            <w:b w:val="0"/>
            <w:bCs w:val="0"/>
            <w:i w:val="0"/>
            <w:iCs w:val="0"/>
            <w:kern w:val="2"/>
            <w:szCs w:val="24"/>
            <w14:ligatures w14:val="standardContextual"/>
          </w:rPr>
          <w:tab/>
        </w:r>
        <w:r w:rsidRPr="00CF3EDD">
          <w:rPr>
            <w:rStyle w:val="Hyperlink"/>
          </w:rPr>
          <w:t>Media Protection</w:t>
        </w:r>
        <w:r>
          <w:rPr>
            <w:webHidden/>
          </w:rPr>
          <w:tab/>
        </w:r>
        <w:r>
          <w:rPr>
            <w:webHidden/>
          </w:rPr>
          <w:fldChar w:fldCharType="begin"/>
        </w:r>
        <w:r>
          <w:rPr>
            <w:webHidden/>
          </w:rPr>
          <w:instrText xml:space="preserve"> PAGEREF _Toc160892035 \h </w:instrText>
        </w:r>
        <w:r>
          <w:rPr>
            <w:webHidden/>
          </w:rPr>
        </w:r>
        <w:r>
          <w:rPr>
            <w:webHidden/>
          </w:rPr>
          <w:fldChar w:fldCharType="separate"/>
        </w:r>
        <w:r w:rsidR="007D224E">
          <w:rPr>
            <w:webHidden/>
          </w:rPr>
          <w:t>27</w:t>
        </w:r>
        <w:r>
          <w:rPr>
            <w:webHidden/>
          </w:rPr>
          <w:fldChar w:fldCharType="end"/>
        </w:r>
      </w:hyperlink>
    </w:p>
    <w:p w:rsidR="00160D9A" w:rsidRDefault="00160D9A" w14:paraId="55E0396D" w14:textId="13561AE4">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36">
        <w:r w:rsidRPr="00CF3EDD">
          <w:rPr>
            <w:rStyle w:val="Hyperlink"/>
            <w:noProof/>
            <w14:scene3d>
              <w14:camera w14:prst="orthographicFront"/>
              <w14:lightRig w14:rig="threePt" w14:dir="t">
                <w14:rot w14:lat="0" w14:lon="0" w14:rev="0"/>
              </w14:lightRig>
            </w14:scene3d>
          </w:rPr>
          <w:t>3.8.1</w:t>
        </w:r>
        <w:r>
          <w:rPr>
            <w:rFonts w:asciiTheme="minorHAnsi" w:hAnsiTheme="minorHAnsi" w:eastAsiaTheme="minorEastAsia" w:cstheme="minorBidi"/>
            <w:noProof/>
            <w:kern w:val="2"/>
            <w:sz w:val="24"/>
            <w:szCs w:val="24"/>
            <w14:ligatures w14:val="standardContextual"/>
          </w:rPr>
          <w:tab/>
        </w:r>
        <w:r w:rsidRPr="00CF3EDD">
          <w:rPr>
            <w:rStyle w:val="Hyperlink"/>
            <w:noProof/>
          </w:rPr>
          <w:t>Protect (i.e., physically control and securely store) system media containing CUI, both paper and digital.</w:t>
        </w:r>
        <w:r>
          <w:rPr>
            <w:noProof/>
            <w:webHidden/>
          </w:rPr>
          <w:tab/>
        </w:r>
        <w:r>
          <w:rPr>
            <w:noProof/>
            <w:webHidden/>
          </w:rPr>
          <w:fldChar w:fldCharType="begin"/>
        </w:r>
        <w:r>
          <w:rPr>
            <w:noProof/>
            <w:webHidden/>
          </w:rPr>
          <w:instrText xml:space="preserve"> PAGEREF _Toc160892036 \h </w:instrText>
        </w:r>
        <w:r>
          <w:rPr>
            <w:noProof/>
            <w:webHidden/>
          </w:rPr>
        </w:r>
        <w:r>
          <w:rPr>
            <w:noProof/>
            <w:webHidden/>
          </w:rPr>
          <w:fldChar w:fldCharType="separate"/>
        </w:r>
        <w:r w:rsidR="007D224E">
          <w:rPr>
            <w:noProof/>
            <w:webHidden/>
          </w:rPr>
          <w:t>27</w:t>
        </w:r>
        <w:r>
          <w:rPr>
            <w:noProof/>
            <w:webHidden/>
          </w:rPr>
          <w:fldChar w:fldCharType="end"/>
        </w:r>
      </w:hyperlink>
    </w:p>
    <w:p w:rsidR="00160D9A" w:rsidRDefault="00160D9A" w14:paraId="1607F73F" w14:textId="193DEB36">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37">
        <w:r w:rsidRPr="00CF3EDD">
          <w:rPr>
            <w:rStyle w:val="Hyperlink"/>
            <w:noProof/>
            <w14:scene3d>
              <w14:camera w14:prst="orthographicFront"/>
              <w14:lightRig w14:rig="threePt" w14:dir="t">
                <w14:rot w14:lat="0" w14:lon="0" w14:rev="0"/>
              </w14:lightRig>
            </w14:scene3d>
          </w:rPr>
          <w:t>3.8.2</w:t>
        </w:r>
        <w:r>
          <w:rPr>
            <w:rFonts w:asciiTheme="minorHAnsi" w:hAnsiTheme="minorHAnsi" w:eastAsiaTheme="minorEastAsia" w:cstheme="minorBidi"/>
            <w:noProof/>
            <w:kern w:val="2"/>
            <w:sz w:val="24"/>
            <w:szCs w:val="24"/>
            <w14:ligatures w14:val="standardContextual"/>
          </w:rPr>
          <w:tab/>
        </w:r>
        <w:r w:rsidRPr="00CF3EDD">
          <w:rPr>
            <w:rStyle w:val="Hyperlink"/>
            <w:noProof/>
          </w:rPr>
          <w:t>Limit Access to CUI on System Media to Authorized Users</w:t>
        </w:r>
        <w:r>
          <w:rPr>
            <w:noProof/>
            <w:webHidden/>
          </w:rPr>
          <w:tab/>
        </w:r>
        <w:r>
          <w:rPr>
            <w:noProof/>
            <w:webHidden/>
          </w:rPr>
          <w:fldChar w:fldCharType="begin"/>
        </w:r>
        <w:r>
          <w:rPr>
            <w:noProof/>
            <w:webHidden/>
          </w:rPr>
          <w:instrText xml:space="preserve"> PAGEREF _Toc160892037 \h </w:instrText>
        </w:r>
        <w:r>
          <w:rPr>
            <w:noProof/>
            <w:webHidden/>
          </w:rPr>
        </w:r>
        <w:r>
          <w:rPr>
            <w:noProof/>
            <w:webHidden/>
          </w:rPr>
          <w:fldChar w:fldCharType="separate"/>
        </w:r>
        <w:r w:rsidR="007D224E">
          <w:rPr>
            <w:noProof/>
            <w:webHidden/>
          </w:rPr>
          <w:t>27</w:t>
        </w:r>
        <w:r>
          <w:rPr>
            <w:noProof/>
            <w:webHidden/>
          </w:rPr>
          <w:fldChar w:fldCharType="end"/>
        </w:r>
      </w:hyperlink>
    </w:p>
    <w:p w:rsidR="00160D9A" w:rsidRDefault="00160D9A" w14:paraId="4AA4EDE6" w14:textId="693DB9F4">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38">
        <w:r w:rsidRPr="00CF3EDD">
          <w:rPr>
            <w:rStyle w:val="Hyperlink"/>
            <w:noProof/>
            <w14:scene3d>
              <w14:camera w14:prst="orthographicFront"/>
              <w14:lightRig w14:rig="threePt" w14:dir="t">
                <w14:rot w14:lat="0" w14:lon="0" w14:rev="0"/>
              </w14:lightRig>
            </w14:scene3d>
          </w:rPr>
          <w:t>3.8.3</w:t>
        </w:r>
        <w:r>
          <w:rPr>
            <w:rFonts w:asciiTheme="minorHAnsi" w:hAnsiTheme="minorHAnsi" w:eastAsiaTheme="minorEastAsia" w:cstheme="minorBidi"/>
            <w:noProof/>
            <w:kern w:val="2"/>
            <w:sz w:val="24"/>
            <w:szCs w:val="24"/>
            <w14:ligatures w14:val="standardContextual"/>
          </w:rPr>
          <w:tab/>
        </w:r>
        <w:r w:rsidRPr="00CF3EDD">
          <w:rPr>
            <w:rStyle w:val="Hyperlink"/>
            <w:noProof/>
          </w:rPr>
          <w:t>Sanitize or Destroy System Media Containing CUI Before Disposal or Release for Reuse</w:t>
        </w:r>
        <w:r>
          <w:rPr>
            <w:noProof/>
            <w:webHidden/>
          </w:rPr>
          <w:tab/>
        </w:r>
        <w:r>
          <w:rPr>
            <w:noProof/>
            <w:webHidden/>
          </w:rPr>
          <w:fldChar w:fldCharType="begin"/>
        </w:r>
        <w:r>
          <w:rPr>
            <w:noProof/>
            <w:webHidden/>
          </w:rPr>
          <w:instrText xml:space="preserve"> PAGEREF _Toc160892038 \h </w:instrText>
        </w:r>
        <w:r>
          <w:rPr>
            <w:noProof/>
            <w:webHidden/>
          </w:rPr>
        </w:r>
        <w:r>
          <w:rPr>
            <w:noProof/>
            <w:webHidden/>
          </w:rPr>
          <w:fldChar w:fldCharType="separate"/>
        </w:r>
        <w:r w:rsidR="007D224E">
          <w:rPr>
            <w:noProof/>
            <w:webHidden/>
          </w:rPr>
          <w:t>27</w:t>
        </w:r>
        <w:r>
          <w:rPr>
            <w:noProof/>
            <w:webHidden/>
          </w:rPr>
          <w:fldChar w:fldCharType="end"/>
        </w:r>
      </w:hyperlink>
    </w:p>
    <w:p w:rsidR="00160D9A" w:rsidRDefault="00160D9A" w14:paraId="34476B5E" w14:textId="0C63FD27">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39">
        <w:r w:rsidRPr="00CF3EDD">
          <w:rPr>
            <w:rStyle w:val="Hyperlink"/>
            <w:noProof/>
            <w14:scene3d>
              <w14:camera w14:prst="orthographicFront"/>
              <w14:lightRig w14:rig="threePt" w14:dir="t">
                <w14:rot w14:lat="0" w14:lon="0" w14:rev="0"/>
              </w14:lightRig>
            </w14:scene3d>
          </w:rPr>
          <w:t>3.8.4</w:t>
        </w:r>
        <w:r>
          <w:rPr>
            <w:rFonts w:asciiTheme="minorHAnsi" w:hAnsiTheme="minorHAnsi" w:eastAsiaTheme="minorEastAsia" w:cstheme="minorBidi"/>
            <w:noProof/>
            <w:kern w:val="2"/>
            <w:sz w:val="24"/>
            <w:szCs w:val="24"/>
            <w14:ligatures w14:val="standardContextual"/>
          </w:rPr>
          <w:tab/>
        </w:r>
        <w:r w:rsidRPr="00CF3EDD">
          <w:rPr>
            <w:rStyle w:val="Hyperlink"/>
            <w:noProof/>
          </w:rPr>
          <w:t>Mark Media with Necessary CUI Markings and Distribution Limitations</w:t>
        </w:r>
        <w:r>
          <w:rPr>
            <w:noProof/>
            <w:webHidden/>
          </w:rPr>
          <w:tab/>
        </w:r>
        <w:r>
          <w:rPr>
            <w:noProof/>
            <w:webHidden/>
          </w:rPr>
          <w:fldChar w:fldCharType="begin"/>
        </w:r>
        <w:r>
          <w:rPr>
            <w:noProof/>
            <w:webHidden/>
          </w:rPr>
          <w:instrText xml:space="preserve"> PAGEREF _Toc160892039 \h </w:instrText>
        </w:r>
        <w:r>
          <w:rPr>
            <w:noProof/>
            <w:webHidden/>
          </w:rPr>
        </w:r>
        <w:r>
          <w:rPr>
            <w:noProof/>
            <w:webHidden/>
          </w:rPr>
          <w:fldChar w:fldCharType="separate"/>
        </w:r>
        <w:r w:rsidR="007D224E">
          <w:rPr>
            <w:noProof/>
            <w:webHidden/>
          </w:rPr>
          <w:t>28</w:t>
        </w:r>
        <w:r>
          <w:rPr>
            <w:noProof/>
            <w:webHidden/>
          </w:rPr>
          <w:fldChar w:fldCharType="end"/>
        </w:r>
      </w:hyperlink>
    </w:p>
    <w:p w:rsidR="00160D9A" w:rsidRDefault="00160D9A" w14:paraId="32EED4AF" w14:textId="7FD78863">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40">
        <w:r w:rsidRPr="00CF3EDD">
          <w:rPr>
            <w:rStyle w:val="Hyperlink"/>
            <w:noProof/>
            <w14:scene3d>
              <w14:camera w14:prst="orthographicFront"/>
              <w14:lightRig w14:rig="threePt" w14:dir="t">
                <w14:rot w14:lat="0" w14:lon="0" w14:rev="0"/>
              </w14:lightRig>
            </w14:scene3d>
          </w:rPr>
          <w:t>3.8.5</w:t>
        </w:r>
        <w:r>
          <w:rPr>
            <w:rFonts w:asciiTheme="minorHAnsi" w:hAnsiTheme="minorHAnsi" w:eastAsiaTheme="minorEastAsia" w:cstheme="minorBidi"/>
            <w:noProof/>
            <w:kern w:val="2"/>
            <w:sz w:val="24"/>
            <w:szCs w:val="24"/>
            <w14:ligatures w14:val="standardContextual"/>
          </w:rPr>
          <w:tab/>
        </w:r>
        <w:r w:rsidRPr="00CF3EDD">
          <w:rPr>
            <w:rStyle w:val="Hyperlink"/>
            <w:noProof/>
          </w:rPr>
          <w:t>Control access to media containing CUI and maintain accountability for media during transport outside of controlled areas.</w:t>
        </w:r>
        <w:r>
          <w:rPr>
            <w:noProof/>
            <w:webHidden/>
          </w:rPr>
          <w:tab/>
        </w:r>
        <w:r>
          <w:rPr>
            <w:noProof/>
            <w:webHidden/>
          </w:rPr>
          <w:fldChar w:fldCharType="begin"/>
        </w:r>
        <w:r>
          <w:rPr>
            <w:noProof/>
            <w:webHidden/>
          </w:rPr>
          <w:instrText xml:space="preserve"> PAGEREF _Toc160892040 \h </w:instrText>
        </w:r>
        <w:r>
          <w:rPr>
            <w:noProof/>
            <w:webHidden/>
          </w:rPr>
        </w:r>
        <w:r>
          <w:rPr>
            <w:noProof/>
            <w:webHidden/>
          </w:rPr>
          <w:fldChar w:fldCharType="separate"/>
        </w:r>
        <w:r w:rsidR="007D224E">
          <w:rPr>
            <w:noProof/>
            <w:webHidden/>
          </w:rPr>
          <w:t>28</w:t>
        </w:r>
        <w:r>
          <w:rPr>
            <w:noProof/>
            <w:webHidden/>
          </w:rPr>
          <w:fldChar w:fldCharType="end"/>
        </w:r>
      </w:hyperlink>
    </w:p>
    <w:p w:rsidR="00160D9A" w:rsidRDefault="00160D9A" w14:paraId="0F6207C2" w14:textId="0E0E83F1">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41">
        <w:r w:rsidRPr="00CF3EDD">
          <w:rPr>
            <w:rStyle w:val="Hyperlink"/>
            <w:noProof/>
            <w14:scene3d>
              <w14:camera w14:prst="orthographicFront"/>
              <w14:lightRig w14:rig="threePt" w14:dir="t">
                <w14:rot w14:lat="0" w14:lon="0" w14:rev="0"/>
              </w14:lightRig>
            </w14:scene3d>
          </w:rPr>
          <w:t>3.8.6</w:t>
        </w:r>
        <w:r>
          <w:rPr>
            <w:rFonts w:asciiTheme="minorHAnsi" w:hAnsiTheme="minorHAnsi" w:eastAsiaTheme="minorEastAsia" w:cstheme="minorBidi"/>
            <w:noProof/>
            <w:kern w:val="2"/>
            <w:sz w:val="24"/>
            <w:szCs w:val="24"/>
            <w14:ligatures w14:val="standardContextual"/>
          </w:rPr>
          <w:tab/>
        </w:r>
        <w:r w:rsidRPr="00CF3EDD">
          <w:rPr>
            <w:rStyle w:val="Hyperlink"/>
            <w:noProof/>
          </w:rPr>
          <w:t>Implement cryptographic mechanisms to protect the confidentiality of CUI stored on digital media during transport unless otherwise protected by alternative physical safeguards.</w:t>
        </w:r>
        <w:r>
          <w:rPr>
            <w:noProof/>
            <w:webHidden/>
          </w:rPr>
          <w:tab/>
        </w:r>
        <w:r>
          <w:rPr>
            <w:noProof/>
            <w:webHidden/>
          </w:rPr>
          <w:fldChar w:fldCharType="begin"/>
        </w:r>
        <w:r>
          <w:rPr>
            <w:noProof/>
            <w:webHidden/>
          </w:rPr>
          <w:instrText xml:space="preserve"> PAGEREF _Toc160892041 \h </w:instrText>
        </w:r>
        <w:r>
          <w:rPr>
            <w:noProof/>
            <w:webHidden/>
          </w:rPr>
        </w:r>
        <w:r>
          <w:rPr>
            <w:noProof/>
            <w:webHidden/>
          </w:rPr>
          <w:fldChar w:fldCharType="separate"/>
        </w:r>
        <w:r w:rsidR="007D224E">
          <w:rPr>
            <w:noProof/>
            <w:webHidden/>
          </w:rPr>
          <w:t>28</w:t>
        </w:r>
        <w:r>
          <w:rPr>
            <w:noProof/>
            <w:webHidden/>
          </w:rPr>
          <w:fldChar w:fldCharType="end"/>
        </w:r>
      </w:hyperlink>
    </w:p>
    <w:p w:rsidR="00160D9A" w:rsidRDefault="00160D9A" w14:paraId="3ED04A36" w14:textId="35F49CD9">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42">
        <w:r w:rsidRPr="00CF3EDD">
          <w:rPr>
            <w:rStyle w:val="Hyperlink"/>
            <w:noProof/>
            <w14:scene3d>
              <w14:camera w14:prst="orthographicFront"/>
              <w14:lightRig w14:rig="threePt" w14:dir="t">
                <w14:rot w14:lat="0" w14:lon="0" w14:rev="0"/>
              </w14:lightRig>
            </w14:scene3d>
          </w:rPr>
          <w:t>3.8.7</w:t>
        </w:r>
        <w:r>
          <w:rPr>
            <w:rFonts w:asciiTheme="minorHAnsi" w:hAnsiTheme="minorHAnsi" w:eastAsiaTheme="minorEastAsia" w:cstheme="minorBidi"/>
            <w:noProof/>
            <w:kern w:val="2"/>
            <w:sz w:val="24"/>
            <w:szCs w:val="24"/>
            <w14:ligatures w14:val="standardContextual"/>
          </w:rPr>
          <w:tab/>
        </w:r>
        <w:r w:rsidRPr="00CF3EDD">
          <w:rPr>
            <w:rStyle w:val="Hyperlink"/>
            <w:noProof/>
          </w:rPr>
          <w:t>Control the Use of Removable Media on System Components</w:t>
        </w:r>
        <w:r>
          <w:rPr>
            <w:noProof/>
            <w:webHidden/>
          </w:rPr>
          <w:tab/>
        </w:r>
        <w:r>
          <w:rPr>
            <w:noProof/>
            <w:webHidden/>
          </w:rPr>
          <w:fldChar w:fldCharType="begin"/>
        </w:r>
        <w:r>
          <w:rPr>
            <w:noProof/>
            <w:webHidden/>
          </w:rPr>
          <w:instrText xml:space="preserve"> PAGEREF _Toc160892042 \h </w:instrText>
        </w:r>
        <w:r>
          <w:rPr>
            <w:noProof/>
            <w:webHidden/>
          </w:rPr>
        </w:r>
        <w:r>
          <w:rPr>
            <w:noProof/>
            <w:webHidden/>
          </w:rPr>
          <w:fldChar w:fldCharType="separate"/>
        </w:r>
        <w:r w:rsidR="007D224E">
          <w:rPr>
            <w:noProof/>
            <w:webHidden/>
          </w:rPr>
          <w:t>29</w:t>
        </w:r>
        <w:r>
          <w:rPr>
            <w:noProof/>
            <w:webHidden/>
          </w:rPr>
          <w:fldChar w:fldCharType="end"/>
        </w:r>
      </w:hyperlink>
    </w:p>
    <w:p w:rsidR="00160D9A" w:rsidRDefault="00160D9A" w14:paraId="57BBBDF3" w14:textId="0D96E842">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43">
        <w:r w:rsidRPr="00CF3EDD">
          <w:rPr>
            <w:rStyle w:val="Hyperlink"/>
            <w:noProof/>
            <w14:scene3d>
              <w14:camera w14:prst="orthographicFront"/>
              <w14:lightRig w14:rig="threePt" w14:dir="t">
                <w14:rot w14:lat="0" w14:lon="0" w14:rev="0"/>
              </w14:lightRig>
            </w14:scene3d>
          </w:rPr>
          <w:t>3.8.8</w:t>
        </w:r>
        <w:r>
          <w:rPr>
            <w:rFonts w:asciiTheme="minorHAnsi" w:hAnsiTheme="minorHAnsi" w:eastAsiaTheme="minorEastAsia" w:cstheme="minorBidi"/>
            <w:noProof/>
            <w:kern w:val="2"/>
            <w:sz w:val="24"/>
            <w:szCs w:val="24"/>
            <w14:ligatures w14:val="standardContextual"/>
          </w:rPr>
          <w:tab/>
        </w:r>
        <w:r w:rsidRPr="00CF3EDD">
          <w:rPr>
            <w:rStyle w:val="Hyperlink"/>
            <w:noProof/>
          </w:rPr>
          <w:t>Prohibit the use of portable storage devices when such devices have no identifiable owner.</w:t>
        </w:r>
        <w:r>
          <w:rPr>
            <w:noProof/>
            <w:webHidden/>
          </w:rPr>
          <w:tab/>
        </w:r>
        <w:r>
          <w:rPr>
            <w:noProof/>
            <w:webHidden/>
          </w:rPr>
          <w:fldChar w:fldCharType="begin"/>
        </w:r>
        <w:r>
          <w:rPr>
            <w:noProof/>
            <w:webHidden/>
          </w:rPr>
          <w:instrText xml:space="preserve"> PAGEREF _Toc160892043 \h </w:instrText>
        </w:r>
        <w:r>
          <w:rPr>
            <w:noProof/>
            <w:webHidden/>
          </w:rPr>
        </w:r>
        <w:r>
          <w:rPr>
            <w:noProof/>
            <w:webHidden/>
          </w:rPr>
          <w:fldChar w:fldCharType="separate"/>
        </w:r>
        <w:r w:rsidR="007D224E">
          <w:rPr>
            <w:noProof/>
            <w:webHidden/>
          </w:rPr>
          <w:t>29</w:t>
        </w:r>
        <w:r>
          <w:rPr>
            <w:noProof/>
            <w:webHidden/>
          </w:rPr>
          <w:fldChar w:fldCharType="end"/>
        </w:r>
      </w:hyperlink>
    </w:p>
    <w:p w:rsidR="00160D9A" w:rsidRDefault="00160D9A" w14:paraId="5873064B" w14:textId="77C3AADB">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44">
        <w:r w:rsidRPr="00CF3EDD">
          <w:rPr>
            <w:rStyle w:val="Hyperlink"/>
            <w:noProof/>
            <w14:scene3d>
              <w14:camera w14:prst="orthographicFront"/>
              <w14:lightRig w14:rig="threePt" w14:dir="t">
                <w14:rot w14:lat="0" w14:lon="0" w14:rev="0"/>
              </w14:lightRig>
            </w14:scene3d>
          </w:rPr>
          <w:t>3.8.9</w:t>
        </w:r>
        <w:r>
          <w:rPr>
            <w:rFonts w:asciiTheme="minorHAnsi" w:hAnsiTheme="minorHAnsi" w:eastAsiaTheme="minorEastAsia" w:cstheme="minorBidi"/>
            <w:noProof/>
            <w:kern w:val="2"/>
            <w:sz w:val="24"/>
            <w:szCs w:val="24"/>
            <w14:ligatures w14:val="standardContextual"/>
          </w:rPr>
          <w:tab/>
        </w:r>
        <w:r w:rsidRPr="00CF3EDD">
          <w:rPr>
            <w:rStyle w:val="Hyperlink"/>
            <w:noProof/>
          </w:rPr>
          <w:t>Protect the Confidentiality of Backup CUI at Storage Locations</w:t>
        </w:r>
        <w:r>
          <w:rPr>
            <w:noProof/>
            <w:webHidden/>
          </w:rPr>
          <w:tab/>
        </w:r>
        <w:r>
          <w:rPr>
            <w:noProof/>
            <w:webHidden/>
          </w:rPr>
          <w:fldChar w:fldCharType="begin"/>
        </w:r>
        <w:r>
          <w:rPr>
            <w:noProof/>
            <w:webHidden/>
          </w:rPr>
          <w:instrText xml:space="preserve"> PAGEREF _Toc160892044 \h </w:instrText>
        </w:r>
        <w:r>
          <w:rPr>
            <w:noProof/>
            <w:webHidden/>
          </w:rPr>
        </w:r>
        <w:r>
          <w:rPr>
            <w:noProof/>
            <w:webHidden/>
          </w:rPr>
          <w:fldChar w:fldCharType="separate"/>
        </w:r>
        <w:r w:rsidR="007D224E">
          <w:rPr>
            <w:noProof/>
            <w:webHidden/>
          </w:rPr>
          <w:t>29</w:t>
        </w:r>
        <w:r>
          <w:rPr>
            <w:noProof/>
            <w:webHidden/>
          </w:rPr>
          <w:fldChar w:fldCharType="end"/>
        </w:r>
      </w:hyperlink>
    </w:p>
    <w:p w:rsidR="00160D9A" w:rsidRDefault="00160D9A" w14:paraId="4FC53E1E" w14:textId="18E68963">
      <w:pPr>
        <w:pStyle w:val="TOC2"/>
        <w:tabs>
          <w:tab w:val="left" w:pos="1260"/>
          <w:tab w:val="right" w:leader="dot" w:pos="10070"/>
        </w:tabs>
        <w:rPr>
          <w:rFonts w:asciiTheme="minorHAnsi" w:hAnsiTheme="minorHAnsi" w:eastAsiaTheme="minorEastAsia" w:cstheme="minorBidi"/>
          <w:b w:val="0"/>
          <w:bCs w:val="0"/>
          <w:i w:val="0"/>
          <w:iCs w:val="0"/>
          <w:kern w:val="2"/>
          <w:szCs w:val="24"/>
          <w14:ligatures w14:val="standardContextual"/>
        </w:rPr>
      </w:pPr>
      <w:hyperlink w:history="1" w:anchor="_Toc160892045">
        <w:r w:rsidRPr="00CF3EDD">
          <w:rPr>
            <w:rStyle w:val="Hyperlink"/>
            <w14:scene3d>
              <w14:camera w14:prst="orthographicFront"/>
              <w14:lightRig w14:rig="threePt" w14:dir="t">
                <w14:rot w14:lat="0" w14:lon="0" w14:rev="0"/>
              </w14:lightRig>
            </w14:scene3d>
          </w:rPr>
          <w:t>3.9</w:t>
        </w:r>
        <w:r>
          <w:rPr>
            <w:rFonts w:asciiTheme="minorHAnsi" w:hAnsiTheme="minorHAnsi" w:eastAsiaTheme="minorEastAsia" w:cstheme="minorBidi"/>
            <w:b w:val="0"/>
            <w:bCs w:val="0"/>
            <w:i w:val="0"/>
            <w:iCs w:val="0"/>
            <w:kern w:val="2"/>
            <w:szCs w:val="24"/>
            <w14:ligatures w14:val="standardContextual"/>
          </w:rPr>
          <w:tab/>
        </w:r>
        <w:r w:rsidRPr="00CF3EDD">
          <w:rPr>
            <w:rStyle w:val="Hyperlink"/>
          </w:rPr>
          <w:t>Personnel Security</w:t>
        </w:r>
        <w:r>
          <w:rPr>
            <w:webHidden/>
          </w:rPr>
          <w:tab/>
        </w:r>
        <w:r>
          <w:rPr>
            <w:webHidden/>
          </w:rPr>
          <w:fldChar w:fldCharType="begin"/>
        </w:r>
        <w:r>
          <w:rPr>
            <w:webHidden/>
          </w:rPr>
          <w:instrText xml:space="preserve"> PAGEREF _Toc160892045 \h </w:instrText>
        </w:r>
        <w:r>
          <w:rPr>
            <w:webHidden/>
          </w:rPr>
        </w:r>
        <w:r>
          <w:rPr>
            <w:webHidden/>
          </w:rPr>
          <w:fldChar w:fldCharType="separate"/>
        </w:r>
        <w:r w:rsidR="007D224E">
          <w:rPr>
            <w:webHidden/>
          </w:rPr>
          <w:t>30</w:t>
        </w:r>
        <w:r>
          <w:rPr>
            <w:webHidden/>
          </w:rPr>
          <w:fldChar w:fldCharType="end"/>
        </w:r>
      </w:hyperlink>
    </w:p>
    <w:p w:rsidR="00160D9A" w:rsidRDefault="00160D9A" w14:paraId="5CECDAB1" w14:textId="013C3AFF">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46">
        <w:r w:rsidRPr="00CF3EDD">
          <w:rPr>
            <w:rStyle w:val="Hyperlink"/>
            <w:noProof/>
            <w14:scene3d>
              <w14:camera w14:prst="orthographicFront"/>
              <w14:lightRig w14:rig="threePt" w14:dir="t">
                <w14:rot w14:lat="0" w14:lon="0" w14:rev="0"/>
              </w14:lightRig>
            </w14:scene3d>
          </w:rPr>
          <w:t>3.9.1</w:t>
        </w:r>
        <w:r>
          <w:rPr>
            <w:rFonts w:asciiTheme="minorHAnsi" w:hAnsiTheme="minorHAnsi" w:eastAsiaTheme="minorEastAsia" w:cstheme="minorBidi"/>
            <w:noProof/>
            <w:kern w:val="2"/>
            <w:sz w:val="24"/>
            <w:szCs w:val="24"/>
            <w14:ligatures w14:val="standardContextual"/>
          </w:rPr>
          <w:tab/>
        </w:r>
        <w:r w:rsidRPr="00CF3EDD">
          <w:rPr>
            <w:rStyle w:val="Hyperlink"/>
            <w:noProof/>
          </w:rPr>
          <w:t>Screen Individuals Prior to Authorizing Access to Organizational Systems Containing CUI</w:t>
        </w:r>
        <w:r>
          <w:rPr>
            <w:noProof/>
            <w:webHidden/>
          </w:rPr>
          <w:tab/>
        </w:r>
        <w:r>
          <w:rPr>
            <w:noProof/>
            <w:webHidden/>
          </w:rPr>
          <w:fldChar w:fldCharType="begin"/>
        </w:r>
        <w:r>
          <w:rPr>
            <w:noProof/>
            <w:webHidden/>
          </w:rPr>
          <w:instrText xml:space="preserve"> PAGEREF _Toc160892046 \h </w:instrText>
        </w:r>
        <w:r>
          <w:rPr>
            <w:noProof/>
            <w:webHidden/>
          </w:rPr>
        </w:r>
        <w:r>
          <w:rPr>
            <w:noProof/>
            <w:webHidden/>
          </w:rPr>
          <w:fldChar w:fldCharType="separate"/>
        </w:r>
        <w:r w:rsidR="007D224E">
          <w:rPr>
            <w:noProof/>
            <w:webHidden/>
          </w:rPr>
          <w:t>30</w:t>
        </w:r>
        <w:r>
          <w:rPr>
            <w:noProof/>
            <w:webHidden/>
          </w:rPr>
          <w:fldChar w:fldCharType="end"/>
        </w:r>
      </w:hyperlink>
    </w:p>
    <w:p w:rsidR="00160D9A" w:rsidRDefault="00160D9A" w14:paraId="058E9152" w14:textId="3DB8B51E">
      <w:pPr>
        <w:pStyle w:val="TOC3"/>
        <w:tabs>
          <w:tab w:val="left" w:pos="1260"/>
        </w:tabs>
        <w:rPr>
          <w:rFonts w:asciiTheme="minorHAnsi" w:hAnsiTheme="minorHAnsi" w:eastAsiaTheme="minorEastAsia" w:cstheme="minorBidi"/>
          <w:noProof/>
          <w:kern w:val="2"/>
          <w:sz w:val="24"/>
          <w:szCs w:val="24"/>
          <w14:ligatures w14:val="standardContextual"/>
        </w:rPr>
      </w:pPr>
      <w:hyperlink w:history="1" w:anchor="_Toc160892047">
        <w:r w:rsidRPr="00CF3EDD">
          <w:rPr>
            <w:rStyle w:val="Hyperlink"/>
            <w:noProof/>
            <w14:scene3d>
              <w14:camera w14:prst="orthographicFront"/>
              <w14:lightRig w14:rig="threePt" w14:dir="t">
                <w14:rot w14:lat="0" w14:lon="0" w14:rev="0"/>
              </w14:lightRig>
            </w14:scene3d>
          </w:rPr>
          <w:t>3.9.2</w:t>
        </w:r>
        <w:r>
          <w:rPr>
            <w:rFonts w:asciiTheme="minorHAnsi" w:hAnsiTheme="minorHAnsi" w:eastAsiaTheme="minorEastAsia" w:cstheme="minorBidi"/>
            <w:noProof/>
            <w:kern w:val="2"/>
            <w:sz w:val="24"/>
            <w:szCs w:val="24"/>
            <w14:ligatures w14:val="standardContextual"/>
          </w:rPr>
          <w:tab/>
        </w:r>
        <w:r w:rsidRPr="00CF3EDD">
          <w:rPr>
            <w:rStyle w:val="Hyperlink"/>
            <w:noProof/>
          </w:rPr>
          <w:t>Ensure that organizational systems containing CUI are protected during and after personnel actions such as terminations and transfers.</w:t>
        </w:r>
        <w:r>
          <w:rPr>
            <w:noProof/>
            <w:webHidden/>
          </w:rPr>
          <w:tab/>
        </w:r>
        <w:r>
          <w:rPr>
            <w:noProof/>
            <w:webHidden/>
          </w:rPr>
          <w:fldChar w:fldCharType="begin"/>
        </w:r>
        <w:r>
          <w:rPr>
            <w:noProof/>
            <w:webHidden/>
          </w:rPr>
          <w:instrText xml:space="preserve"> PAGEREF _Toc160892047 \h </w:instrText>
        </w:r>
        <w:r>
          <w:rPr>
            <w:noProof/>
            <w:webHidden/>
          </w:rPr>
        </w:r>
        <w:r>
          <w:rPr>
            <w:noProof/>
            <w:webHidden/>
          </w:rPr>
          <w:fldChar w:fldCharType="separate"/>
        </w:r>
        <w:r w:rsidR="007D224E">
          <w:rPr>
            <w:noProof/>
            <w:webHidden/>
          </w:rPr>
          <w:t>30</w:t>
        </w:r>
        <w:r>
          <w:rPr>
            <w:noProof/>
            <w:webHidden/>
          </w:rPr>
          <w:fldChar w:fldCharType="end"/>
        </w:r>
      </w:hyperlink>
    </w:p>
    <w:p w:rsidR="00160D9A" w:rsidRDefault="00160D9A" w14:paraId="4969A22C" w14:textId="61F3BBEB">
      <w:pPr>
        <w:pStyle w:val="TOC2"/>
        <w:tabs>
          <w:tab w:val="left" w:pos="1260"/>
          <w:tab w:val="right" w:leader="dot" w:pos="10070"/>
        </w:tabs>
        <w:rPr>
          <w:rFonts w:asciiTheme="minorHAnsi" w:hAnsiTheme="minorHAnsi" w:eastAsiaTheme="minorEastAsia" w:cstheme="minorBidi"/>
          <w:b w:val="0"/>
          <w:bCs w:val="0"/>
          <w:i w:val="0"/>
          <w:iCs w:val="0"/>
          <w:kern w:val="2"/>
          <w:szCs w:val="24"/>
          <w14:ligatures w14:val="standardContextual"/>
        </w:rPr>
      </w:pPr>
      <w:hyperlink w:history="1" w:anchor="_Toc160892048">
        <w:r w:rsidRPr="00CF3EDD">
          <w:rPr>
            <w:rStyle w:val="Hyperlink"/>
            <w14:scene3d>
              <w14:camera w14:prst="orthographicFront"/>
              <w14:lightRig w14:rig="threePt" w14:dir="t">
                <w14:rot w14:lat="0" w14:lon="0" w14:rev="0"/>
              </w14:lightRig>
            </w14:scene3d>
          </w:rPr>
          <w:t>3.10</w:t>
        </w:r>
        <w:r>
          <w:rPr>
            <w:rFonts w:asciiTheme="minorHAnsi" w:hAnsiTheme="minorHAnsi" w:eastAsiaTheme="minorEastAsia" w:cstheme="minorBidi"/>
            <w:b w:val="0"/>
            <w:bCs w:val="0"/>
            <w:i w:val="0"/>
            <w:iCs w:val="0"/>
            <w:kern w:val="2"/>
            <w:szCs w:val="24"/>
            <w14:ligatures w14:val="standardContextual"/>
          </w:rPr>
          <w:tab/>
        </w:r>
        <w:r w:rsidRPr="00CF3EDD">
          <w:rPr>
            <w:rStyle w:val="Hyperlink"/>
          </w:rPr>
          <w:t>Physical Protection</w:t>
        </w:r>
        <w:r>
          <w:rPr>
            <w:webHidden/>
          </w:rPr>
          <w:tab/>
        </w:r>
        <w:r>
          <w:rPr>
            <w:webHidden/>
          </w:rPr>
          <w:fldChar w:fldCharType="begin"/>
        </w:r>
        <w:r>
          <w:rPr>
            <w:webHidden/>
          </w:rPr>
          <w:instrText xml:space="preserve"> PAGEREF _Toc160892048 \h </w:instrText>
        </w:r>
        <w:r>
          <w:rPr>
            <w:webHidden/>
          </w:rPr>
        </w:r>
        <w:r>
          <w:rPr>
            <w:webHidden/>
          </w:rPr>
          <w:fldChar w:fldCharType="separate"/>
        </w:r>
        <w:r w:rsidR="007D224E">
          <w:rPr>
            <w:webHidden/>
          </w:rPr>
          <w:t>31</w:t>
        </w:r>
        <w:r>
          <w:rPr>
            <w:webHidden/>
          </w:rPr>
          <w:fldChar w:fldCharType="end"/>
        </w:r>
      </w:hyperlink>
    </w:p>
    <w:p w:rsidR="00160D9A" w:rsidRDefault="00160D9A" w14:paraId="747F5257" w14:textId="7D47203C">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49">
        <w:r w:rsidRPr="00CF3EDD">
          <w:rPr>
            <w:rStyle w:val="Hyperlink"/>
            <w:noProof/>
            <w14:scene3d>
              <w14:camera w14:prst="orthographicFront"/>
              <w14:lightRig w14:rig="threePt" w14:dir="t">
                <w14:rot w14:lat="0" w14:lon="0" w14:rev="0"/>
              </w14:lightRig>
            </w14:scene3d>
          </w:rPr>
          <w:t>3.10.1</w:t>
        </w:r>
        <w:r>
          <w:rPr>
            <w:rFonts w:asciiTheme="minorHAnsi" w:hAnsiTheme="minorHAnsi" w:eastAsiaTheme="minorEastAsia" w:cstheme="minorBidi"/>
            <w:noProof/>
            <w:kern w:val="2"/>
            <w:sz w:val="24"/>
            <w:szCs w:val="24"/>
            <w14:ligatures w14:val="standardContextual"/>
          </w:rPr>
          <w:tab/>
        </w:r>
        <w:r w:rsidRPr="00CF3EDD">
          <w:rPr>
            <w:rStyle w:val="Hyperlink"/>
            <w:noProof/>
          </w:rPr>
          <w:t>Limit physical access to organizational systems, equipment, and the respective operating environments to authorized individuals.</w:t>
        </w:r>
        <w:r>
          <w:rPr>
            <w:noProof/>
            <w:webHidden/>
          </w:rPr>
          <w:tab/>
        </w:r>
        <w:r>
          <w:rPr>
            <w:noProof/>
            <w:webHidden/>
          </w:rPr>
          <w:fldChar w:fldCharType="begin"/>
        </w:r>
        <w:r>
          <w:rPr>
            <w:noProof/>
            <w:webHidden/>
          </w:rPr>
          <w:instrText xml:space="preserve"> PAGEREF _Toc160892049 \h </w:instrText>
        </w:r>
        <w:r>
          <w:rPr>
            <w:noProof/>
            <w:webHidden/>
          </w:rPr>
        </w:r>
        <w:r>
          <w:rPr>
            <w:noProof/>
            <w:webHidden/>
          </w:rPr>
          <w:fldChar w:fldCharType="separate"/>
        </w:r>
        <w:r w:rsidR="007D224E">
          <w:rPr>
            <w:noProof/>
            <w:webHidden/>
          </w:rPr>
          <w:t>31</w:t>
        </w:r>
        <w:r>
          <w:rPr>
            <w:noProof/>
            <w:webHidden/>
          </w:rPr>
          <w:fldChar w:fldCharType="end"/>
        </w:r>
      </w:hyperlink>
    </w:p>
    <w:p w:rsidR="00160D9A" w:rsidRDefault="00160D9A" w14:paraId="5386C412" w14:textId="72285AEC">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50">
        <w:r w:rsidRPr="00CF3EDD">
          <w:rPr>
            <w:rStyle w:val="Hyperlink"/>
            <w:noProof/>
            <w14:scene3d>
              <w14:camera w14:prst="orthographicFront"/>
              <w14:lightRig w14:rig="threePt" w14:dir="t">
                <w14:rot w14:lat="0" w14:lon="0" w14:rev="0"/>
              </w14:lightRig>
            </w14:scene3d>
          </w:rPr>
          <w:t>3.10.2</w:t>
        </w:r>
        <w:r>
          <w:rPr>
            <w:rFonts w:asciiTheme="minorHAnsi" w:hAnsiTheme="minorHAnsi" w:eastAsiaTheme="minorEastAsia" w:cstheme="minorBidi"/>
            <w:noProof/>
            <w:kern w:val="2"/>
            <w:sz w:val="24"/>
            <w:szCs w:val="24"/>
            <w14:ligatures w14:val="standardContextual"/>
          </w:rPr>
          <w:tab/>
        </w:r>
        <w:r w:rsidRPr="00CF3EDD">
          <w:rPr>
            <w:rStyle w:val="Hyperlink"/>
            <w:noProof/>
          </w:rPr>
          <w:t>Protect and monitor the physical facility and support infrastructure for organizational systems.</w:t>
        </w:r>
        <w:r>
          <w:rPr>
            <w:noProof/>
            <w:webHidden/>
          </w:rPr>
          <w:tab/>
        </w:r>
        <w:r>
          <w:rPr>
            <w:noProof/>
            <w:webHidden/>
          </w:rPr>
          <w:fldChar w:fldCharType="begin"/>
        </w:r>
        <w:r>
          <w:rPr>
            <w:noProof/>
            <w:webHidden/>
          </w:rPr>
          <w:instrText xml:space="preserve"> PAGEREF _Toc160892050 \h </w:instrText>
        </w:r>
        <w:r>
          <w:rPr>
            <w:noProof/>
            <w:webHidden/>
          </w:rPr>
        </w:r>
        <w:r>
          <w:rPr>
            <w:noProof/>
            <w:webHidden/>
          </w:rPr>
          <w:fldChar w:fldCharType="separate"/>
        </w:r>
        <w:r w:rsidR="007D224E">
          <w:rPr>
            <w:noProof/>
            <w:webHidden/>
          </w:rPr>
          <w:t>31</w:t>
        </w:r>
        <w:r>
          <w:rPr>
            <w:noProof/>
            <w:webHidden/>
          </w:rPr>
          <w:fldChar w:fldCharType="end"/>
        </w:r>
      </w:hyperlink>
    </w:p>
    <w:p w:rsidR="00160D9A" w:rsidRDefault="00160D9A" w14:paraId="741CD91A" w14:textId="382D8457">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51">
        <w:r w:rsidRPr="00CF3EDD">
          <w:rPr>
            <w:rStyle w:val="Hyperlink"/>
            <w:noProof/>
            <w14:scene3d>
              <w14:camera w14:prst="orthographicFront"/>
              <w14:lightRig w14:rig="threePt" w14:dir="t">
                <w14:rot w14:lat="0" w14:lon="0" w14:rev="0"/>
              </w14:lightRig>
            </w14:scene3d>
          </w:rPr>
          <w:t>3.10.3</w:t>
        </w:r>
        <w:r>
          <w:rPr>
            <w:rFonts w:asciiTheme="minorHAnsi" w:hAnsiTheme="minorHAnsi" w:eastAsiaTheme="minorEastAsia" w:cstheme="minorBidi"/>
            <w:noProof/>
            <w:kern w:val="2"/>
            <w:sz w:val="24"/>
            <w:szCs w:val="24"/>
            <w14:ligatures w14:val="standardContextual"/>
          </w:rPr>
          <w:tab/>
        </w:r>
        <w:r w:rsidRPr="00CF3EDD">
          <w:rPr>
            <w:rStyle w:val="Hyperlink"/>
            <w:noProof/>
          </w:rPr>
          <w:t>Escort Visitors and Monitor Visitor Activity</w:t>
        </w:r>
        <w:r>
          <w:rPr>
            <w:noProof/>
            <w:webHidden/>
          </w:rPr>
          <w:tab/>
        </w:r>
        <w:r>
          <w:rPr>
            <w:noProof/>
            <w:webHidden/>
          </w:rPr>
          <w:fldChar w:fldCharType="begin"/>
        </w:r>
        <w:r>
          <w:rPr>
            <w:noProof/>
            <w:webHidden/>
          </w:rPr>
          <w:instrText xml:space="preserve"> PAGEREF _Toc160892051 \h </w:instrText>
        </w:r>
        <w:r>
          <w:rPr>
            <w:noProof/>
            <w:webHidden/>
          </w:rPr>
        </w:r>
        <w:r>
          <w:rPr>
            <w:noProof/>
            <w:webHidden/>
          </w:rPr>
          <w:fldChar w:fldCharType="separate"/>
        </w:r>
        <w:r w:rsidR="007D224E">
          <w:rPr>
            <w:noProof/>
            <w:webHidden/>
          </w:rPr>
          <w:t>31</w:t>
        </w:r>
        <w:r>
          <w:rPr>
            <w:noProof/>
            <w:webHidden/>
          </w:rPr>
          <w:fldChar w:fldCharType="end"/>
        </w:r>
      </w:hyperlink>
    </w:p>
    <w:p w:rsidR="00160D9A" w:rsidRDefault="00160D9A" w14:paraId="11C1B03C" w14:textId="7B2BFBD2">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52">
        <w:r w:rsidRPr="00CF3EDD">
          <w:rPr>
            <w:rStyle w:val="Hyperlink"/>
            <w:noProof/>
            <w14:scene3d>
              <w14:camera w14:prst="orthographicFront"/>
              <w14:lightRig w14:rig="threePt" w14:dir="t">
                <w14:rot w14:lat="0" w14:lon="0" w14:rev="0"/>
              </w14:lightRig>
            </w14:scene3d>
          </w:rPr>
          <w:t>3.10.4</w:t>
        </w:r>
        <w:r>
          <w:rPr>
            <w:rFonts w:asciiTheme="minorHAnsi" w:hAnsiTheme="minorHAnsi" w:eastAsiaTheme="minorEastAsia" w:cstheme="minorBidi"/>
            <w:noProof/>
            <w:kern w:val="2"/>
            <w:sz w:val="24"/>
            <w:szCs w:val="24"/>
            <w14:ligatures w14:val="standardContextual"/>
          </w:rPr>
          <w:tab/>
        </w:r>
        <w:r w:rsidRPr="00CF3EDD">
          <w:rPr>
            <w:rStyle w:val="Hyperlink"/>
            <w:noProof/>
          </w:rPr>
          <w:t>Maintain Audit Logs of Physical Access</w:t>
        </w:r>
        <w:r>
          <w:rPr>
            <w:noProof/>
            <w:webHidden/>
          </w:rPr>
          <w:tab/>
        </w:r>
        <w:r>
          <w:rPr>
            <w:noProof/>
            <w:webHidden/>
          </w:rPr>
          <w:fldChar w:fldCharType="begin"/>
        </w:r>
        <w:r>
          <w:rPr>
            <w:noProof/>
            <w:webHidden/>
          </w:rPr>
          <w:instrText xml:space="preserve"> PAGEREF _Toc160892052 \h </w:instrText>
        </w:r>
        <w:r>
          <w:rPr>
            <w:noProof/>
            <w:webHidden/>
          </w:rPr>
        </w:r>
        <w:r>
          <w:rPr>
            <w:noProof/>
            <w:webHidden/>
          </w:rPr>
          <w:fldChar w:fldCharType="separate"/>
        </w:r>
        <w:r w:rsidR="007D224E">
          <w:rPr>
            <w:noProof/>
            <w:webHidden/>
          </w:rPr>
          <w:t>32</w:t>
        </w:r>
        <w:r>
          <w:rPr>
            <w:noProof/>
            <w:webHidden/>
          </w:rPr>
          <w:fldChar w:fldCharType="end"/>
        </w:r>
      </w:hyperlink>
    </w:p>
    <w:p w:rsidR="00160D9A" w:rsidRDefault="00160D9A" w14:paraId="4E92B5F4" w14:textId="0348287B">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53">
        <w:r w:rsidRPr="00CF3EDD">
          <w:rPr>
            <w:rStyle w:val="Hyperlink"/>
            <w:noProof/>
            <w14:scene3d>
              <w14:camera w14:prst="orthographicFront"/>
              <w14:lightRig w14:rig="threePt" w14:dir="t">
                <w14:rot w14:lat="0" w14:lon="0" w14:rev="0"/>
              </w14:lightRig>
            </w14:scene3d>
          </w:rPr>
          <w:t>3.10.5</w:t>
        </w:r>
        <w:r>
          <w:rPr>
            <w:rFonts w:asciiTheme="minorHAnsi" w:hAnsiTheme="minorHAnsi" w:eastAsiaTheme="minorEastAsia" w:cstheme="minorBidi"/>
            <w:noProof/>
            <w:kern w:val="2"/>
            <w:sz w:val="24"/>
            <w:szCs w:val="24"/>
            <w14:ligatures w14:val="standardContextual"/>
          </w:rPr>
          <w:tab/>
        </w:r>
        <w:r w:rsidRPr="00CF3EDD">
          <w:rPr>
            <w:rStyle w:val="Hyperlink"/>
            <w:noProof/>
          </w:rPr>
          <w:t>Control and Manage Physical Access Devices</w:t>
        </w:r>
        <w:r>
          <w:rPr>
            <w:noProof/>
            <w:webHidden/>
          </w:rPr>
          <w:tab/>
        </w:r>
        <w:r>
          <w:rPr>
            <w:noProof/>
            <w:webHidden/>
          </w:rPr>
          <w:fldChar w:fldCharType="begin"/>
        </w:r>
        <w:r>
          <w:rPr>
            <w:noProof/>
            <w:webHidden/>
          </w:rPr>
          <w:instrText xml:space="preserve"> PAGEREF _Toc160892053 \h </w:instrText>
        </w:r>
        <w:r>
          <w:rPr>
            <w:noProof/>
            <w:webHidden/>
          </w:rPr>
        </w:r>
        <w:r>
          <w:rPr>
            <w:noProof/>
            <w:webHidden/>
          </w:rPr>
          <w:fldChar w:fldCharType="separate"/>
        </w:r>
        <w:r w:rsidR="007D224E">
          <w:rPr>
            <w:noProof/>
            <w:webHidden/>
          </w:rPr>
          <w:t>32</w:t>
        </w:r>
        <w:r>
          <w:rPr>
            <w:noProof/>
            <w:webHidden/>
          </w:rPr>
          <w:fldChar w:fldCharType="end"/>
        </w:r>
      </w:hyperlink>
    </w:p>
    <w:p w:rsidR="00160D9A" w:rsidRDefault="00160D9A" w14:paraId="6D5B2868" w14:textId="450B1F2A">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54">
        <w:r w:rsidRPr="00CF3EDD">
          <w:rPr>
            <w:rStyle w:val="Hyperlink"/>
            <w:noProof/>
            <w14:scene3d>
              <w14:camera w14:prst="orthographicFront"/>
              <w14:lightRig w14:rig="threePt" w14:dir="t">
                <w14:rot w14:lat="0" w14:lon="0" w14:rev="0"/>
              </w14:lightRig>
            </w14:scene3d>
          </w:rPr>
          <w:t>3.10.6</w:t>
        </w:r>
        <w:r>
          <w:rPr>
            <w:rFonts w:asciiTheme="minorHAnsi" w:hAnsiTheme="minorHAnsi" w:eastAsiaTheme="minorEastAsia" w:cstheme="minorBidi"/>
            <w:noProof/>
            <w:kern w:val="2"/>
            <w:sz w:val="24"/>
            <w:szCs w:val="24"/>
            <w14:ligatures w14:val="standardContextual"/>
          </w:rPr>
          <w:tab/>
        </w:r>
        <w:r w:rsidRPr="00CF3EDD">
          <w:rPr>
            <w:rStyle w:val="Hyperlink"/>
            <w:noProof/>
          </w:rPr>
          <w:t>Enforce Safeguarding Measures for CUI at Alternate Work Sites</w:t>
        </w:r>
        <w:r>
          <w:rPr>
            <w:noProof/>
            <w:webHidden/>
          </w:rPr>
          <w:tab/>
        </w:r>
        <w:r>
          <w:rPr>
            <w:noProof/>
            <w:webHidden/>
          </w:rPr>
          <w:fldChar w:fldCharType="begin"/>
        </w:r>
        <w:r>
          <w:rPr>
            <w:noProof/>
            <w:webHidden/>
          </w:rPr>
          <w:instrText xml:space="preserve"> PAGEREF _Toc160892054 \h </w:instrText>
        </w:r>
        <w:r>
          <w:rPr>
            <w:noProof/>
            <w:webHidden/>
          </w:rPr>
        </w:r>
        <w:r>
          <w:rPr>
            <w:noProof/>
            <w:webHidden/>
          </w:rPr>
          <w:fldChar w:fldCharType="separate"/>
        </w:r>
        <w:r w:rsidR="007D224E">
          <w:rPr>
            <w:noProof/>
            <w:webHidden/>
          </w:rPr>
          <w:t>32</w:t>
        </w:r>
        <w:r>
          <w:rPr>
            <w:noProof/>
            <w:webHidden/>
          </w:rPr>
          <w:fldChar w:fldCharType="end"/>
        </w:r>
      </w:hyperlink>
    </w:p>
    <w:p w:rsidR="00160D9A" w:rsidRDefault="00160D9A" w14:paraId="5D2A04A8" w14:textId="5582E65A">
      <w:pPr>
        <w:pStyle w:val="TOC2"/>
        <w:tabs>
          <w:tab w:val="left" w:pos="1260"/>
          <w:tab w:val="right" w:leader="dot" w:pos="10070"/>
        </w:tabs>
        <w:rPr>
          <w:rFonts w:asciiTheme="minorHAnsi" w:hAnsiTheme="minorHAnsi" w:eastAsiaTheme="minorEastAsia" w:cstheme="minorBidi"/>
          <w:b w:val="0"/>
          <w:bCs w:val="0"/>
          <w:i w:val="0"/>
          <w:iCs w:val="0"/>
          <w:kern w:val="2"/>
          <w:szCs w:val="24"/>
          <w14:ligatures w14:val="standardContextual"/>
        </w:rPr>
      </w:pPr>
      <w:hyperlink w:history="1" w:anchor="_Toc160892055">
        <w:r w:rsidRPr="00CF3EDD">
          <w:rPr>
            <w:rStyle w:val="Hyperlink"/>
            <w14:scene3d>
              <w14:camera w14:prst="orthographicFront"/>
              <w14:lightRig w14:rig="threePt" w14:dir="t">
                <w14:rot w14:lat="0" w14:lon="0" w14:rev="0"/>
              </w14:lightRig>
            </w14:scene3d>
          </w:rPr>
          <w:t>3.11</w:t>
        </w:r>
        <w:r>
          <w:rPr>
            <w:rFonts w:asciiTheme="minorHAnsi" w:hAnsiTheme="minorHAnsi" w:eastAsiaTheme="minorEastAsia" w:cstheme="minorBidi"/>
            <w:b w:val="0"/>
            <w:bCs w:val="0"/>
            <w:i w:val="0"/>
            <w:iCs w:val="0"/>
            <w:kern w:val="2"/>
            <w:szCs w:val="24"/>
            <w14:ligatures w14:val="standardContextual"/>
          </w:rPr>
          <w:tab/>
        </w:r>
        <w:r w:rsidRPr="00CF3EDD">
          <w:rPr>
            <w:rStyle w:val="Hyperlink"/>
          </w:rPr>
          <w:t>Risk Assessment</w:t>
        </w:r>
        <w:r>
          <w:rPr>
            <w:webHidden/>
          </w:rPr>
          <w:tab/>
        </w:r>
        <w:r>
          <w:rPr>
            <w:webHidden/>
          </w:rPr>
          <w:fldChar w:fldCharType="begin"/>
        </w:r>
        <w:r>
          <w:rPr>
            <w:webHidden/>
          </w:rPr>
          <w:instrText xml:space="preserve"> PAGEREF _Toc160892055 \h </w:instrText>
        </w:r>
        <w:r>
          <w:rPr>
            <w:webHidden/>
          </w:rPr>
        </w:r>
        <w:r>
          <w:rPr>
            <w:webHidden/>
          </w:rPr>
          <w:fldChar w:fldCharType="separate"/>
        </w:r>
        <w:r w:rsidR="007D224E">
          <w:rPr>
            <w:webHidden/>
          </w:rPr>
          <w:t>33</w:t>
        </w:r>
        <w:r>
          <w:rPr>
            <w:webHidden/>
          </w:rPr>
          <w:fldChar w:fldCharType="end"/>
        </w:r>
      </w:hyperlink>
    </w:p>
    <w:p w:rsidR="00160D9A" w:rsidRDefault="00160D9A" w14:paraId="30018A02" w14:textId="3CF17A1E">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56">
        <w:r w:rsidRPr="00CF3EDD">
          <w:rPr>
            <w:rStyle w:val="Hyperlink"/>
            <w:noProof/>
            <w14:scene3d>
              <w14:camera w14:prst="orthographicFront"/>
              <w14:lightRig w14:rig="threePt" w14:dir="t">
                <w14:rot w14:lat="0" w14:lon="0" w14:rev="0"/>
              </w14:lightRig>
            </w14:scene3d>
          </w:rPr>
          <w:t>3.11.1</w:t>
        </w:r>
        <w:r>
          <w:rPr>
            <w:rFonts w:asciiTheme="minorHAnsi" w:hAnsiTheme="minorHAnsi" w:eastAsiaTheme="minorEastAsia" w:cstheme="minorBidi"/>
            <w:noProof/>
            <w:kern w:val="2"/>
            <w:sz w:val="24"/>
            <w:szCs w:val="24"/>
            <w14:ligatures w14:val="standardContextual"/>
          </w:rPr>
          <w:tab/>
        </w:r>
        <w:r w:rsidRPr="00CF3EDD">
          <w:rPr>
            <w:rStyle w:val="Hyperlink"/>
            <w:noProof/>
          </w:rPr>
          <w:t>Periodically assess the risk to organizational operations (including mission, functions, image, or reputation), organizational assets, and individuals, resulting from the operation of organizational systems and the associated processing, storage, or tranmission of CUI.</w:t>
        </w:r>
        <w:r>
          <w:rPr>
            <w:noProof/>
            <w:webHidden/>
          </w:rPr>
          <w:tab/>
        </w:r>
        <w:r>
          <w:rPr>
            <w:noProof/>
            <w:webHidden/>
          </w:rPr>
          <w:fldChar w:fldCharType="begin"/>
        </w:r>
        <w:r>
          <w:rPr>
            <w:noProof/>
            <w:webHidden/>
          </w:rPr>
          <w:instrText xml:space="preserve"> PAGEREF _Toc160892056 \h </w:instrText>
        </w:r>
        <w:r>
          <w:rPr>
            <w:noProof/>
            <w:webHidden/>
          </w:rPr>
        </w:r>
        <w:r>
          <w:rPr>
            <w:noProof/>
            <w:webHidden/>
          </w:rPr>
          <w:fldChar w:fldCharType="separate"/>
        </w:r>
        <w:r w:rsidR="007D224E">
          <w:rPr>
            <w:noProof/>
            <w:webHidden/>
          </w:rPr>
          <w:t>33</w:t>
        </w:r>
        <w:r>
          <w:rPr>
            <w:noProof/>
            <w:webHidden/>
          </w:rPr>
          <w:fldChar w:fldCharType="end"/>
        </w:r>
      </w:hyperlink>
    </w:p>
    <w:p w:rsidR="00160D9A" w:rsidRDefault="00160D9A" w14:paraId="4618348F" w14:textId="27680668">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57">
        <w:r w:rsidRPr="00CF3EDD">
          <w:rPr>
            <w:rStyle w:val="Hyperlink"/>
            <w:noProof/>
            <w14:scene3d>
              <w14:camera w14:prst="orthographicFront"/>
              <w14:lightRig w14:rig="threePt" w14:dir="t">
                <w14:rot w14:lat="0" w14:lon="0" w14:rev="0"/>
              </w14:lightRig>
            </w14:scene3d>
          </w:rPr>
          <w:t>3.11.2</w:t>
        </w:r>
        <w:r>
          <w:rPr>
            <w:rFonts w:asciiTheme="minorHAnsi" w:hAnsiTheme="minorHAnsi" w:eastAsiaTheme="minorEastAsia" w:cstheme="minorBidi"/>
            <w:noProof/>
            <w:kern w:val="2"/>
            <w:sz w:val="24"/>
            <w:szCs w:val="24"/>
            <w14:ligatures w14:val="standardContextual"/>
          </w:rPr>
          <w:tab/>
        </w:r>
        <w:r w:rsidRPr="00CF3EDD">
          <w:rPr>
            <w:rStyle w:val="Hyperlink"/>
            <w:noProof/>
          </w:rPr>
          <w:t>Scan for vulnerabilities in organizational systems and applications periodically and when new vulnerabilities affecting those systems and applications are identified.</w:t>
        </w:r>
        <w:r>
          <w:rPr>
            <w:noProof/>
            <w:webHidden/>
          </w:rPr>
          <w:tab/>
        </w:r>
        <w:r>
          <w:rPr>
            <w:noProof/>
            <w:webHidden/>
          </w:rPr>
          <w:fldChar w:fldCharType="begin"/>
        </w:r>
        <w:r>
          <w:rPr>
            <w:noProof/>
            <w:webHidden/>
          </w:rPr>
          <w:instrText xml:space="preserve"> PAGEREF _Toc160892057 \h </w:instrText>
        </w:r>
        <w:r>
          <w:rPr>
            <w:noProof/>
            <w:webHidden/>
          </w:rPr>
        </w:r>
        <w:r>
          <w:rPr>
            <w:noProof/>
            <w:webHidden/>
          </w:rPr>
          <w:fldChar w:fldCharType="separate"/>
        </w:r>
        <w:r w:rsidR="007D224E">
          <w:rPr>
            <w:noProof/>
            <w:webHidden/>
          </w:rPr>
          <w:t>33</w:t>
        </w:r>
        <w:r>
          <w:rPr>
            <w:noProof/>
            <w:webHidden/>
          </w:rPr>
          <w:fldChar w:fldCharType="end"/>
        </w:r>
      </w:hyperlink>
    </w:p>
    <w:p w:rsidR="00160D9A" w:rsidRDefault="00160D9A" w14:paraId="29A536E1" w14:textId="61EB8701">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58">
        <w:r w:rsidRPr="00CF3EDD">
          <w:rPr>
            <w:rStyle w:val="Hyperlink"/>
            <w:noProof/>
            <w14:scene3d>
              <w14:camera w14:prst="orthographicFront"/>
              <w14:lightRig w14:rig="threePt" w14:dir="t">
                <w14:rot w14:lat="0" w14:lon="0" w14:rev="0"/>
              </w14:lightRig>
            </w14:scene3d>
          </w:rPr>
          <w:t>3.11.3</w:t>
        </w:r>
        <w:r>
          <w:rPr>
            <w:rFonts w:asciiTheme="minorHAnsi" w:hAnsiTheme="minorHAnsi" w:eastAsiaTheme="minorEastAsia" w:cstheme="minorBidi"/>
            <w:noProof/>
            <w:kern w:val="2"/>
            <w:sz w:val="24"/>
            <w:szCs w:val="24"/>
            <w14:ligatures w14:val="standardContextual"/>
          </w:rPr>
          <w:tab/>
        </w:r>
        <w:r w:rsidRPr="00CF3EDD">
          <w:rPr>
            <w:rStyle w:val="Hyperlink"/>
            <w:noProof/>
          </w:rPr>
          <w:t>Remediate Vulnerabilities in Accordance with Risk Assessments.</w:t>
        </w:r>
        <w:r>
          <w:rPr>
            <w:noProof/>
            <w:webHidden/>
          </w:rPr>
          <w:tab/>
        </w:r>
        <w:r>
          <w:rPr>
            <w:noProof/>
            <w:webHidden/>
          </w:rPr>
          <w:fldChar w:fldCharType="begin"/>
        </w:r>
        <w:r>
          <w:rPr>
            <w:noProof/>
            <w:webHidden/>
          </w:rPr>
          <w:instrText xml:space="preserve"> PAGEREF _Toc160892058 \h </w:instrText>
        </w:r>
        <w:r>
          <w:rPr>
            <w:noProof/>
            <w:webHidden/>
          </w:rPr>
        </w:r>
        <w:r>
          <w:rPr>
            <w:noProof/>
            <w:webHidden/>
          </w:rPr>
          <w:fldChar w:fldCharType="separate"/>
        </w:r>
        <w:r w:rsidR="007D224E">
          <w:rPr>
            <w:noProof/>
            <w:webHidden/>
          </w:rPr>
          <w:t>33</w:t>
        </w:r>
        <w:r>
          <w:rPr>
            <w:noProof/>
            <w:webHidden/>
          </w:rPr>
          <w:fldChar w:fldCharType="end"/>
        </w:r>
      </w:hyperlink>
    </w:p>
    <w:p w:rsidR="00160D9A" w:rsidRDefault="00160D9A" w14:paraId="423722EA" w14:textId="5CB0012E">
      <w:pPr>
        <w:pStyle w:val="TOC2"/>
        <w:tabs>
          <w:tab w:val="left" w:pos="1260"/>
          <w:tab w:val="right" w:leader="dot" w:pos="10070"/>
        </w:tabs>
        <w:rPr>
          <w:rFonts w:asciiTheme="minorHAnsi" w:hAnsiTheme="minorHAnsi" w:eastAsiaTheme="minorEastAsia" w:cstheme="minorBidi"/>
          <w:b w:val="0"/>
          <w:bCs w:val="0"/>
          <w:i w:val="0"/>
          <w:iCs w:val="0"/>
          <w:kern w:val="2"/>
          <w:szCs w:val="24"/>
          <w14:ligatures w14:val="standardContextual"/>
        </w:rPr>
      </w:pPr>
      <w:hyperlink w:history="1" w:anchor="_Toc160892059">
        <w:r w:rsidRPr="00CF3EDD">
          <w:rPr>
            <w:rStyle w:val="Hyperlink"/>
            <w14:scene3d>
              <w14:camera w14:prst="orthographicFront"/>
              <w14:lightRig w14:rig="threePt" w14:dir="t">
                <w14:rot w14:lat="0" w14:lon="0" w14:rev="0"/>
              </w14:lightRig>
            </w14:scene3d>
          </w:rPr>
          <w:t>3.12</w:t>
        </w:r>
        <w:r>
          <w:rPr>
            <w:rFonts w:asciiTheme="minorHAnsi" w:hAnsiTheme="minorHAnsi" w:eastAsiaTheme="minorEastAsia" w:cstheme="minorBidi"/>
            <w:b w:val="0"/>
            <w:bCs w:val="0"/>
            <w:i w:val="0"/>
            <w:iCs w:val="0"/>
            <w:kern w:val="2"/>
            <w:szCs w:val="24"/>
            <w14:ligatures w14:val="standardContextual"/>
          </w:rPr>
          <w:tab/>
        </w:r>
        <w:r w:rsidRPr="00CF3EDD">
          <w:rPr>
            <w:rStyle w:val="Hyperlink"/>
          </w:rPr>
          <w:t>Security Assessment</w:t>
        </w:r>
        <w:r>
          <w:rPr>
            <w:webHidden/>
          </w:rPr>
          <w:tab/>
        </w:r>
        <w:r>
          <w:rPr>
            <w:webHidden/>
          </w:rPr>
          <w:fldChar w:fldCharType="begin"/>
        </w:r>
        <w:r>
          <w:rPr>
            <w:webHidden/>
          </w:rPr>
          <w:instrText xml:space="preserve"> PAGEREF _Toc160892059 \h </w:instrText>
        </w:r>
        <w:r>
          <w:rPr>
            <w:webHidden/>
          </w:rPr>
        </w:r>
        <w:r>
          <w:rPr>
            <w:webHidden/>
          </w:rPr>
          <w:fldChar w:fldCharType="separate"/>
        </w:r>
        <w:r w:rsidR="007D224E">
          <w:rPr>
            <w:webHidden/>
          </w:rPr>
          <w:t>34</w:t>
        </w:r>
        <w:r>
          <w:rPr>
            <w:webHidden/>
          </w:rPr>
          <w:fldChar w:fldCharType="end"/>
        </w:r>
      </w:hyperlink>
    </w:p>
    <w:p w:rsidR="00160D9A" w:rsidRDefault="00160D9A" w14:paraId="5843484B" w14:textId="55DCFCFB">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60">
        <w:r w:rsidRPr="00CF3EDD">
          <w:rPr>
            <w:rStyle w:val="Hyperlink"/>
            <w:noProof/>
            <w14:scene3d>
              <w14:camera w14:prst="orthographicFront"/>
              <w14:lightRig w14:rig="threePt" w14:dir="t">
                <w14:rot w14:lat="0" w14:lon="0" w14:rev="0"/>
              </w14:lightRig>
            </w14:scene3d>
          </w:rPr>
          <w:t>3.12.1</w:t>
        </w:r>
        <w:r>
          <w:rPr>
            <w:rFonts w:asciiTheme="minorHAnsi" w:hAnsiTheme="minorHAnsi" w:eastAsiaTheme="minorEastAsia" w:cstheme="minorBidi"/>
            <w:noProof/>
            <w:kern w:val="2"/>
            <w:sz w:val="24"/>
            <w:szCs w:val="24"/>
            <w14:ligatures w14:val="standardContextual"/>
          </w:rPr>
          <w:tab/>
        </w:r>
        <w:r w:rsidRPr="00CF3EDD">
          <w:rPr>
            <w:rStyle w:val="Hyperlink"/>
            <w:noProof/>
          </w:rPr>
          <w:t>Periodically assess the security controls in organizational systems to determine if the controls are effective in their application.</w:t>
        </w:r>
        <w:r>
          <w:rPr>
            <w:noProof/>
            <w:webHidden/>
          </w:rPr>
          <w:tab/>
        </w:r>
        <w:r>
          <w:rPr>
            <w:noProof/>
            <w:webHidden/>
          </w:rPr>
          <w:fldChar w:fldCharType="begin"/>
        </w:r>
        <w:r>
          <w:rPr>
            <w:noProof/>
            <w:webHidden/>
          </w:rPr>
          <w:instrText xml:space="preserve"> PAGEREF _Toc160892060 \h </w:instrText>
        </w:r>
        <w:r>
          <w:rPr>
            <w:noProof/>
            <w:webHidden/>
          </w:rPr>
        </w:r>
        <w:r>
          <w:rPr>
            <w:noProof/>
            <w:webHidden/>
          </w:rPr>
          <w:fldChar w:fldCharType="separate"/>
        </w:r>
        <w:r w:rsidR="007D224E">
          <w:rPr>
            <w:noProof/>
            <w:webHidden/>
          </w:rPr>
          <w:t>34</w:t>
        </w:r>
        <w:r>
          <w:rPr>
            <w:noProof/>
            <w:webHidden/>
          </w:rPr>
          <w:fldChar w:fldCharType="end"/>
        </w:r>
      </w:hyperlink>
    </w:p>
    <w:p w:rsidR="00160D9A" w:rsidRDefault="00160D9A" w14:paraId="2839448F" w14:textId="0E10D510">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61">
        <w:r w:rsidRPr="00CF3EDD">
          <w:rPr>
            <w:rStyle w:val="Hyperlink"/>
            <w:noProof/>
            <w14:scene3d>
              <w14:camera w14:prst="orthographicFront"/>
              <w14:lightRig w14:rig="threePt" w14:dir="t">
                <w14:rot w14:lat="0" w14:lon="0" w14:rev="0"/>
              </w14:lightRig>
            </w14:scene3d>
          </w:rPr>
          <w:t>3.12.2</w:t>
        </w:r>
        <w:r>
          <w:rPr>
            <w:rFonts w:asciiTheme="minorHAnsi" w:hAnsiTheme="minorHAnsi" w:eastAsiaTheme="minorEastAsia" w:cstheme="minorBidi"/>
            <w:noProof/>
            <w:kern w:val="2"/>
            <w:sz w:val="24"/>
            <w:szCs w:val="24"/>
            <w14:ligatures w14:val="standardContextual"/>
          </w:rPr>
          <w:tab/>
        </w:r>
        <w:r w:rsidRPr="00CF3EDD">
          <w:rPr>
            <w:rStyle w:val="Hyperlink"/>
            <w:noProof/>
          </w:rPr>
          <w:t>Develop and implement plans of action designed to correct deficiencies and reduce or eliminate vulnerabilities in organizational systems.</w:t>
        </w:r>
        <w:r>
          <w:rPr>
            <w:noProof/>
            <w:webHidden/>
          </w:rPr>
          <w:tab/>
        </w:r>
        <w:r>
          <w:rPr>
            <w:noProof/>
            <w:webHidden/>
          </w:rPr>
          <w:fldChar w:fldCharType="begin"/>
        </w:r>
        <w:r>
          <w:rPr>
            <w:noProof/>
            <w:webHidden/>
          </w:rPr>
          <w:instrText xml:space="preserve"> PAGEREF _Toc160892061 \h </w:instrText>
        </w:r>
        <w:r>
          <w:rPr>
            <w:noProof/>
            <w:webHidden/>
          </w:rPr>
        </w:r>
        <w:r>
          <w:rPr>
            <w:noProof/>
            <w:webHidden/>
          </w:rPr>
          <w:fldChar w:fldCharType="separate"/>
        </w:r>
        <w:r w:rsidR="007D224E">
          <w:rPr>
            <w:noProof/>
            <w:webHidden/>
          </w:rPr>
          <w:t>34</w:t>
        </w:r>
        <w:r>
          <w:rPr>
            <w:noProof/>
            <w:webHidden/>
          </w:rPr>
          <w:fldChar w:fldCharType="end"/>
        </w:r>
      </w:hyperlink>
    </w:p>
    <w:p w:rsidR="00160D9A" w:rsidRDefault="00160D9A" w14:paraId="3807D739" w14:textId="1196F0FD">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62">
        <w:r w:rsidRPr="00CF3EDD">
          <w:rPr>
            <w:rStyle w:val="Hyperlink"/>
            <w:noProof/>
            <w14:scene3d>
              <w14:camera w14:prst="orthographicFront"/>
              <w14:lightRig w14:rig="threePt" w14:dir="t">
                <w14:rot w14:lat="0" w14:lon="0" w14:rev="0"/>
              </w14:lightRig>
            </w14:scene3d>
          </w:rPr>
          <w:t>3.12.3</w:t>
        </w:r>
        <w:r>
          <w:rPr>
            <w:rFonts w:asciiTheme="minorHAnsi" w:hAnsiTheme="minorHAnsi" w:eastAsiaTheme="minorEastAsia" w:cstheme="minorBidi"/>
            <w:noProof/>
            <w:kern w:val="2"/>
            <w:sz w:val="24"/>
            <w:szCs w:val="24"/>
            <w14:ligatures w14:val="standardContextual"/>
          </w:rPr>
          <w:tab/>
        </w:r>
        <w:r w:rsidRPr="00CF3EDD">
          <w:rPr>
            <w:rStyle w:val="Hyperlink"/>
            <w:noProof/>
          </w:rPr>
          <w:t>Monitor security controls on an ongoing basis to ensure the continued effectiveness of the controls.</w:t>
        </w:r>
        <w:r>
          <w:rPr>
            <w:noProof/>
            <w:webHidden/>
          </w:rPr>
          <w:tab/>
        </w:r>
        <w:r>
          <w:rPr>
            <w:noProof/>
            <w:webHidden/>
          </w:rPr>
          <w:fldChar w:fldCharType="begin"/>
        </w:r>
        <w:r>
          <w:rPr>
            <w:noProof/>
            <w:webHidden/>
          </w:rPr>
          <w:instrText xml:space="preserve"> PAGEREF _Toc160892062 \h </w:instrText>
        </w:r>
        <w:r>
          <w:rPr>
            <w:noProof/>
            <w:webHidden/>
          </w:rPr>
        </w:r>
        <w:r>
          <w:rPr>
            <w:noProof/>
            <w:webHidden/>
          </w:rPr>
          <w:fldChar w:fldCharType="separate"/>
        </w:r>
        <w:r w:rsidR="007D224E">
          <w:rPr>
            <w:noProof/>
            <w:webHidden/>
          </w:rPr>
          <w:t>35</w:t>
        </w:r>
        <w:r>
          <w:rPr>
            <w:noProof/>
            <w:webHidden/>
          </w:rPr>
          <w:fldChar w:fldCharType="end"/>
        </w:r>
      </w:hyperlink>
    </w:p>
    <w:p w:rsidR="00160D9A" w:rsidRDefault="00160D9A" w14:paraId="1FD8852B" w14:textId="4EB89E0D">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63">
        <w:r w:rsidRPr="00CF3EDD">
          <w:rPr>
            <w:rStyle w:val="Hyperlink"/>
            <w:noProof/>
            <w14:scene3d>
              <w14:camera w14:prst="orthographicFront"/>
              <w14:lightRig w14:rig="threePt" w14:dir="t">
                <w14:rot w14:lat="0" w14:lon="0" w14:rev="0"/>
              </w14:lightRig>
            </w14:scene3d>
          </w:rPr>
          <w:t>3.12.4</w:t>
        </w:r>
        <w:r>
          <w:rPr>
            <w:rFonts w:asciiTheme="minorHAnsi" w:hAnsiTheme="minorHAnsi" w:eastAsiaTheme="minorEastAsia" w:cstheme="minorBidi"/>
            <w:noProof/>
            <w:kern w:val="2"/>
            <w:sz w:val="24"/>
            <w:szCs w:val="24"/>
            <w14:ligatures w14:val="standardContextual"/>
          </w:rPr>
          <w:tab/>
        </w:r>
        <w:r w:rsidRPr="00CF3EDD">
          <w:rPr>
            <w:rStyle w:val="Hyperlink"/>
            <w:noProof/>
          </w:rPr>
          <w:t>Develop, document, and periodically update system security plans that describe system boundaries, system environments of operation, how security requirements are implemented, and the relationships with or connections to other systems.</w:t>
        </w:r>
        <w:r>
          <w:rPr>
            <w:noProof/>
            <w:webHidden/>
          </w:rPr>
          <w:tab/>
        </w:r>
        <w:r>
          <w:rPr>
            <w:noProof/>
            <w:webHidden/>
          </w:rPr>
          <w:fldChar w:fldCharType="begin"/>
        </w:r>
        <w:r>
          <w:rPr>
            <w:noProof/>
            <w:webHidden/>
          </w:rPr>
          <w:instrText xml:space="preserve"> PAGEREF _Toc160892063 \h </w:instrText>
        </w:r>
        <w:r>
          <w:rPr>
            <w:noProof/>
            <w:webHidden/>
          </w:rPr>
        </w:r>
        <w:r>
          <w:rPr>
            <w:noProof/>
            <w:webHidden/>
          </w:rPr>
          <w:fldChar w:fldCharType="separate"/>
        </w:r>
        <w:r w:rsidR="007D224E">
          <w:rPr>
            <w:noProof/>
            <w:webHidden/>
          </w:rPr>
          <w:t>35</w:t>
        </w:r>
        <w:r>
          <w:rPr>
            <w:noProof/>
            <w:webHidden/>
          </w:rPr>
          <w:fldChar w:fldCharType="end"/>
        </w:r>
      </w:hyperlink>
    </w:p>
    <w:p w:rsidR="00160D9A" w:rsidRDefault="00160D9A" w14:paraId="507985D5" w14:textId="1E78DA97">
      <w:pPr>
        <w:pStyle w:val="TOC2"/>
        <w:tabs>
          <w:tab w:val="left" w:pos="1260"/>
          <w:tab w:val="right" w:leader="dot" w:pos="10070"/>
        </w:tabs>
        <w:rPr>
          <w:rFonts w:asciiTheme="minorHAnsi" w:hAnsiTheme="minorHAnsi" w:eastAsiaTheme="minorEastAsia" w:cstheme="minorBidi"/>
          <w:b w:val="0"/>
          <w:bCs w:val="0"/>
          <w:i w:val="0"/>
          <w:iCs w:val="0"/>
          <w:kern w:val="2"/>
          <w:szCs w:val="24"/>
          <w14:ligatures w14:val="standardContextual"/>
        </w:rPr>
      </w:pPr>
      <w:hyperlink w:history="1" w:anchor="_Toc160892064">
        <w:r w:rsidRPr="00CF3EDD">
          <w:rPr>
            <w:rStyle w:val="Hyperlink"/>
            <w14:scene3d>
              <w14:camera w14:prst="orthographicFront"/>
              <w14:lightRig w14:rig="threePt" w14:dir="t">
                <w14:rot w14:lat="0" w14:lon="0" w14:rev="0"/>
              </w14:lightRig>
            </w14:scene3d>
          </w:rPr>
          <w:t>3.13</w:t>
        </w:r>
        <w:r>
          <w:rPr>
            <w:rFonts w:asciiTheme="minorHAnsi" w:hAnsiTheme="minorHAnsi" w:eastAsiaTheme="minorEastAsia" w:cstheme="minorBidi"/>
            <w:b w:val="0"/>
            <w:bCs w:val="0"/>
            <w:i w:val="0"/>
            <w:iCs w:val="0"/>
            <w:kern w:val="2"/>
            <w:szCs w:val="24"/>
            <w14:ligatures w14:val="standardContextual"/>
          </w:rPr>
          <w:tab/>
        </w:r>
        <w:r w:rsidRPr="00CF3EDD">
          <w:rPr>
            <w:rStyle w:val="Hyperlink"/>
          </w:rPr>
          <w:t>System and Communications Protection</w:t>
        </w:r>
        <w:r>
          <w:rPr>
            <w:webHidden/>
          </w:rPr>
          <w:tab/>
        </w:r>
        <w:r>
          <w:rPr>
            <w:webHidden/>
          </w:rPr>
          <w:fldChar w:fldCharType="begin"/>
        </w:r>
        <w:r>
          <w:rPr>
            <w:webHidden/>
          </w:rPr>
          <w:instrText xml:space="preserve"> PAGEREF _Toc160892064 \h </w:instrText>
        </w:r>
        <w:r>
          <w:rPr>
            <w:webHidden/>
          </w:rPr>
        </w:r>
        <w:r>
          <w:rPr>
            <w:webHidden/>
          </w:rPr>
          <w:fldChar w:fldCharType="separate"/>
        </w:r>
        <w:r w:rsidR="007D224E">
          <w:rPr>
            <w:webHidden/>
          </w:rPr>
          <w:t>35</w:t>
        </w:r>
        <w:r>
          <w:rPr>
            <w:webHidden/>
          </w:rPr>
          <w:fldChar w:fldCharType="end"/>
        </w:r>
      </w:hyperlink>
    </w:p>
    <w:p w:rsidR="00160D9A" w:rsidRDefault="00160D9A" w14:paraId="61101398" w14:textId="05D107CA">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65">
        <w:r w:rsidRPr="00CF3EDD">
          <w:rPr>
            <w:rStyle w:val="Hyperlink"/>
            <w:noProof/>
            <w14:scene3d>
              <w14:camera w14:prst="orthographicFront"/>
              <w14:lightRig w14:rig="threePt" w14:dir="t">
                <w14:rot w14:lat="0" w14:lon="0" w14:rev="0"/>
              </w14:lightRig>
            </w14:scene3d>
          </w:rPr>
          <w:t>3.13.1</w:t>
        </w:r>
        <w:r>
          <w:rPr>
            <w:rFonts w:asciiTheme="minorHAnsi" w:hAnsiTheme="minorHAnsi" w:eastAsiaTheme="minorEastAsia" w:cstheme="minorBidi"/>
            <w:noProof/>
            <w:kern w:val="2"/>
            <w:sz w:val="24"/>
            <w:szCs w:val="24"/>
            <w14:ligatures w14:val="standardContextual"/>
          </w:rPr>
          <w:tab/>
        </w:r>
        <w:r w:rsidRPr="00CF3EDD">
          <w:rPr>
            <w:rStyle w:val="Hyperlink"/>
            <w:noProof/>
          </w:rPr>
          <w:t>Monitor, control, and protect communications (i.e., information transmitted or received by organizational systems) at the external boundaries and key internal boundaries of organizational systems.</w:t>
        </w:r>
        <w:r>
          <w:rPr>
            <w:noProof/>
            <w:webHidden/>
          </w:rPr>
          <w:tab/>
        </w:r>
        <w:r>
          <w:rPr>
            <w:noProof/>
            <w:webHidden/>
          </w:rPr>
          <w:fldChar w:fldCharType="begin"/>
        </w:r>
        <w:r>
          <w:rPr>
            <w:noProof/>
            <w:webHidden/>
          </w:rPr>
          <w:instrText xml:space="preserve"> PAGEREF _Toc160892065 \h </w:instrText>
        </w:r>
        <w:r>
          <w:rPr>
            <w:noProof/>
            <w:webHidden/>
          </w:rPr>
        </w:r>
        <w:r>
          <w:rPr>
            <w:noProof/>
            <w:webHidden/>
          </w:rPr>
          <w:fldChar w:fldCharType="separate"/>
        </w:r>
        <w:r w:rsidR="007D224E">
          <w:rPr>
            <w:noProof/>
            <w:webHidden/>
          </w:rPr>
          <w:t>35</w:t>
        </w:r>
        <w:r>
          <w:rPr>
            <w:noProof/>
            <w:webHidden/>
          </w:rPr>
          <w:fldChar w:fldCharType="end"/>
        </w:r>
      </w:hyperlink>
    </w:p>
    <w:p w:rsidR="00160D9A" w:rsidRDefault="00160D9A" w14:paraId="40CC988B" w14:textId="77CF15FC">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66">
        <w:r w:rsidRPr="00CF3EDD">
          <w:rPr>
            <w:rStyle w:val="Hyperlink"/>
            <w:noProof/>
            <w14:scene3d>
              <w14:camera w14:prst="orthographicFront"/>
              <w14:lightRig w14:rig="threePt" w14:dir="t">
                <w14:rot w14:lat="0" w14:lon="0" w14:rev="0"/>
              </w14:lightRig>
            </w14:scene3d>
          </w:rPr>
          <w:t>3.13.2</w:t>
        </w:r>
        <w:r>
          <w:rPr>
            <w:rFonts w:asciiTheme="minorHAnsi" w:hAnsiTheme="minorHAnsi" w:eastAsiaTheme="minorEastAsia" w:cstheme="minorBidi"/>
            <w:noProof/>
            <w:kern w:val="2"/>
            <w:sz w:val="24"/>
            <w:szCs w:val="24"/>
            <w14:ligatures w14:val="standardContextual"/>
          </w:rPr>
          <w:tab/>
        </w:r>
        <w:r w:rsidRPr="00CF3EDD">
          <w:rPr>
            <w:rStyle w:val="Hyperlink"/>
            <w:noProof/>
          </w:rPr>
          <w:t>Employ architectural designs, software development techniques, and systems engineering principles that promote effective information security within organizational systems.</w:t>
        </w:r>
        <w:r>
          <w:rPr>
            <w:noProof/>
            <w:webHidden/>
          </w:rPr>
          <w:tab/>
        </w:r>
        <w:r>
          <w:rPr>
            <w:noProof/>
            <w:webHidden/>
          </w:rPr>
          <w:fldChar w:fldCharType="begin"/>
        </w:r>
        <w:r>
          <w:rPr>
            <w:noProof/>
            <w:webHidden/>
          </w:rPr>
          <w:instrText xml:space="preserve"> PAGEREF _Toc160892066 \h </w:instrText>
        </w:r>
        <w:r>
          <w:rPr>
            <w:noProof/>
            <w:webHidden/>
          </w:rPr>
        </w:r>
        <w:r>
          <w:rPr>
            <w:noProof/>
            <w:webHidden/>
          </w:rPr>
          <w:fldChar w:fldCharType="separate"/>
        </w:r>
        <w:r w:rsidR="007D224E">
          <w:rPr>
            <w:noProof/>
            <w:webHidden/>
          </w:rPr>
          <w:t>36</w:t>
        </w:r>
        <w:r>
          <w:rPr>
            <w:noProof/>
            <w:webHidden/>
          </w:rPr>
          <w:fldChar w:fldCharType="end"/>
        </w:r>
      </w:hyperlink>
    </w:p>
    <w:p w:rsidR="00160D9A" w:rsidRDefault="00160D9A" w14:paraId="0404DCAC" w14:textId="25AD5F9A">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67">
        <w:r w:rsidRPr="00CF3EDD">
          <w:rPr>
            <w:rStyle w:val="Hyperlink"/>
            <w:noProof/>
            <w14:scene3d>
              <w14:camera w14:prst="orthographicFront"/>
              <w14:lightRig w14:rig="threePt" w14:dir="t">
                <w14:rot w14:lat="0" w14:lon="0" w14:rev="0"/>
              </w14:lightRig>
            </w14:scene3d>
          </w:rPr>
          <w:t>3.13.3</w:t>
        </w:r>
        <w:r>
          <w:rPr>
            <w:rFonts w:asciiTheme="minorHAnsi" w:hAnsiTheme="minorHAnsi" w:eastAsiaTheme="minorEastAsia" w:cstheme="minorBidi"/>
            <w:noProof/>
            <w:kern w:val="2"/>
            <w:sz w:val="24"/>
            <w:szCs w:val="24"/>
            <w14:ligatures w14:val="standardContextual"/>
          </w:rPr>
          <w:tab/>
        </w:r>
        <w:r w:rsidRPr="00CF3EDD">
          <w:rPr>
            <w:rStyle w:val="Hyperlink"/>
            <w:noProof/>
          </w:rPr>
          <w:t>Separate User Functionality from System Management Functionality</w:t>
        </w:r>
        <w:r>
          <w:rPr>
            <w:noProof/>
            <w:webHidden/>
          </w:rPr>
          <w:tab/>
        </w:r>
        <w:r>
          <w:rPr>
            <w:noProof/>
            <w:webHidden/>
          </w:rPr>
          <w:fldChar w:fldCharType="begin"/>
        </w:r>
        <w:r>
          <w:rPr>
            <w:noProof/>
            <w:webHidden/>
          </w:rPr>
          <w:instrText xml:space="preserve"> PAGEREF _Toc160892067 \h </w:instrText>
        </w:r>
        <w:r>
          <w:rPr>
            <w:noProof/>
            <w:webHidden/>
          </w:rPr>
        </w:r>
        <w:r>
          <w:rPr>
            <w:noProof/>
            <w:webHidden/>
          </w:rPr>
          <w:fldChar w:fldCharType="separate"/>
        </w:r>
        <w:r w:rsidR="007D224E">
          <w:rPr>
            <w:noProof/>
            <w:webHidden/>
          </w:rPr>
          <w:t>36</w:t>
        </w:r>
        <w:r>
          <w:rPr>
            <w:noProof/>
            <w:webHidden/>
          </w:rPr>
          <w:fldChar w:fldCharType="end"/>
        </w:r>
      </w:hyperlink>
    </w:p>
    <w:p w:rsidR="00160D9A" w:rsidRDefault="00160D9A" w14:paraId="49927399" w14:textId="3D8F6FE5">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68">
        <w:r w:rsidRPr="00CF3EDD">
          <w:rPr>
            <w:rStyle w:val="Hyperlink"/>
            <w:noProof/>
            <w14:scene3d>
              <w14:camera w14:prst="orthographicFront"/>
              <w14:lightRig w14:rig="threePt" w14:dir="t">
                <w14:rot w14:lat="0" w14:lon="0" w14:rev="0"/>
              </w14:lightRig>
            </w14:scene3d>
          </w:rPr>
          <w:t>3.13.4</w:t>
        </w:r>
        <w:r>
          <w:rPr>
            <w:rFonts w:asciiTheme="minorHAnsi" w:hAnsiTheme="minorHAnsi" w:eastAsiaTheme="minorEastAsia" w:cstheme="minorBidi"/>
            <w:noProof/>
            <w:kern w:val="2"/>
            <w:sz w:val="24"/>
            <w:szCs w:val="24"/>
            <w14:ligatures w14:val="standardContextual"/>
          </w:rPr>
          <w:tab/>
        </w:r>
        <w:r w:rsidRPr="00CF3EDD">
          <w:rPr>
            <w:rStyle w:val="Hyperlink"/>
            <w:noProof/>
          </w:rPr>
          <w:t>Prevent Unauthorized and Unintended Information Transfer Via Shared System Resources</w:t>
        </w:r>
        <w:r>
          <w:rPr>
            <w:noProof/>
            <w:webHidden/>
          </w:rPr>
          <w:tab/>
        </w:r>
        <w:r>
          <w:rPr>
            <w:noProof/>
            <w:webHidden/>
          </w:rPr>
          <w:fldChar w:fldCharType="begin"/>
        </w:r>
        <w:r>
          <w:rPr>
            <w:noProof/>
            <w:webHidden/>
          </w:rPr>
          <w:instrText xml:space="preserve"> PAGEREF _Toc160892068 \h </w:instrText>
        </w:r>
        <w:r>
          <w:rPr>
            <w:noProof/>
            <w:webHidden/>
          </w:rPr>
        </w:r>
        <w:r>
          <w:rPr>
            <w:noProof/>
            <w:webHidden/>
          </w:rPr>
          <w:fldChar w:fldCharType="separate"/>
        </w:r>
        <w:r w:rsidR="007D224E">
          <w:rPr>
            <w:noProof/>
            <w:webHidden/>
          </w:rPr>
          <w:t>36</w:t>
        </w:r>
        <w:r>
          <w:rPr>
            <w:noProof/>
            <w:webHidden/>
          </w:rPr>
          <w:fldChar w:fldCharType="end"/>
        </w:r>
      </w:hyperlink>
    </w:p>
    <w:p w:rsidR="00160D9A" w:rsidRDefault="00160D9A" w14:paraId="12698881" w14:textId="08461D85">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69">
        <w:r w:rsidRPr="00CF3EDD">
          <w:rPr>
            <w:rStyle w:val="Hyperlink"/>
            <w:noProof/>
            <w14:scene3d>
              <w14:camera w14:prst="orthographicFront"/>
              <w14:lightRig w14:rig="threePt" w14:dir="t">
                <w14:rot w14:lat="0" w14:lon="0" w14:rev="0"/>
              </w14:lightRig>
            </w14:scene3d>
          </w:rPr>
          <w:t>3.13.5</w:t>
        </w:r>
        <w:r>
          <w:rPr>
            <w:rFonts w:asciiTheme="minorHAnsi" w:hAnsiTheme="minorHAnsi" w:eastAsiaTheme="minorEastAsia" w:cstheme="minorBidi"/>
            <w:noProof/>
            <w:kern w:val="2"/>
            <w:sz w:val="24"/>
            <w:szCs w:val="24"/>
            <w14:ligatures w14:val="standardContextual"/>
          </w:rPr>
          <w:tab/>
        </w:r>
        <w:r w:rsidRPr="00CF3EDD">
          <w:rPr>
            <w:rStyle w:val="Hyperlink"/>
            <w:noProof/>
          </w:rPr>
          <w:t>Implement subnetworks for publicly accessible system components that are physically or logically separated from internal networks.</w:t>
        </w:r>
        <w:r>
          <w:rPr>
            <w:noProof/>
            <w:webHidden/>
          </w:rPr>
          <w:tab/>
        </w:r>
        <w:r>
          <w:rPr>
            <w:noProof/>
            <w:webHidden/>
          </w:rPr>
          <w:fldChar w:fldCharType="begin"/>
        </w:r>
        <w:r>
          <w:rPr>
            <w:noProof/>
            <w:webHidden/>
          </w:rPr>
          <w:instrText xml:space="preserve"> PAGEREF _Toc160892069 \h </w:instrText>
        </w:r>
        <w:r>
          <w:rPr>
            <w:noProof/>
            <w:webHidden/>
          </w:rPr>
        </w:r>
        <w:r>
          <w:rPr>
            <w:noProof/>
            <w:webHidden/>
          </w:rPr>
          <w:fldChar w:fldCharType="separate"/>
        </w:r>
        <w:r w:rsidR="007D224E">
          <w:rPr>
            <w:noProof/>
            <w:webHidden/>
          </w:rPr>
          <w:t>37</w:t>
        </w:r>
        <w:r>
          <w:rPr>
            <w:noProof/>
            <w:webHidden/>
          </w:rPr>
          <w:fldChar w:fldCharType="end"/>
        </w:r>
      </w:hyperlink>
    </w:p>
    <w:p w:rsidR="00160D9A" w:rsidRDefault="00160D9A" w14:paraId="75A6811F" w14:textId="342D963D">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70">
        <w:r w:rsidRPr="00CF3EDD">
          <w:rPr>
            <w:rStyle w:val="Hyperlink"/>
            <w:noProof/>
            <w14:scene3d>
              <w14:camera w14:prst="orthographicFront"/>
              <w14:lightRig w14:rig="threePt" w14:dir="t">
                <w14:rot w14:lat="0" w14:lon="0" w14:rev="0"/>
              </w14:lightRig>
            </w14:scene3d>
          </w:rPr>
          <w:t>3.13.6</w:t>
        </w:r>
        <w:r>
          <w:rPr>
            <w:rFonts w:asciiTheme="minorHAnsi" w:hAnsiTheme="minorHAnsi" w:eastAsiaTheme="minorEastAsia" w:cstheme="minorBidi"/>
            <w:noProof/>
            <w:kern w:val="2"/>
            <w:sz w:val="24"/>
            <w:szCs w:val="24"/>
            <w14:ligatures w14:val="standardContextual"/>
          </w:rPr>
          <w:tab/>
        </w:r>
        <w:r w:rsidRPr="00CF3EDD">
          <w:rPr>
            <w:rStyle w:val="Hyperlink"/>
            <w:noProof/>
          </w:rPr>
          <w:t>Deny network communications traffic by default and allow network communications traffic by exception (i.e., deny all, permit by exception).</w:t>
        </w:r>
        <w:r>
          <w:rPr>
            <w:noProof/>
            <w:webHidden/>
          </w:rPr>
          <w:tab/>
        </w:r>
        <w:r>
          <w:rPr>
            <w:noProof/>
            <w:webHidden/>
          </w:rPr>
          <w:fldChar w:fldCharType="begin"/>
        </w:r>
        <w:r>
          <w:rPr>
            <w:noProof/>
            <w:webHidden/>
          </w:rPr>
          <w:instrText xml:space="preserve"> PAGEREF _Toc160892070 \h </w:instrText>
        </w:r>
        <w:r>
          <w:rPr>
            <w:noProof/>
            <w:webHidden/>
          </w:rPr>
        </w:r>
        <w:r>
          <w:rPr>
            <w:noProof/>
            <w:webHidden/>
          </w:rPr>
          <w:fldChar w:fldCharType="separate"/>
        </w:r>
        <w:r w:rsidR="007D224E">
          <w:rPr>
            <w:noProof/>
            <w:webHidden/>
          </w:rPr>
          <w:t>37</w:t>
        </w:r>
        <w:r>
          <w:rPr>
            <w:noProof/>
            <w:webHidden/>
          </w:rPr>
          <w:fldChar w:fldCharType="end"/>
        </w:r>
      </w:hyperlink>
    </w:p>
    <w:p w:rsidR="00160D9A" w:rsidRDefault="00160D9A" w14:paraId="0FB46E50" w14:textId="3B9AE7F6">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71">
        <w:r w:rsidRPr="00CF3EDD">
          <w:rPr>
            <w:rStyle w:val="Hyperlink"/>
            <w:noProof/>
            <w14:scene3d>
              <w14:camera w14:prst="orthographicFront"/>
              <w14:lightRig w14:rig="threePt" w14:dir="t">
                <w14:rot w14:lat="0" w14:lon="0" w14:rev="0"/>
              </w14:lightRig>
            </w14:scene3d>
          </w:rPr>
          <w:t>3.13.7</w:t>
        </w:r>
        <w:r>
          <w:rPr>
            <w:rFonts w:asciiTheme="minorHAnsi" w:hAnsiTheme="minorHAnsi" w:eastAsiaTheme="minorEastAsia" w:cstheme="minorBidi"/>
            <w:noProof/>
            <w:kern w:val="2"/>
            <w:sz w:val="24"/>
            <w:szCs w:val="24"/>
            <w14:ligatures w14:val="standardContextual"/>
          </w:rPr>
          <w:tab/>
        </w:r>
        <w:r w:rsidRPr="00CF3EDD">
          <w:rPr>
            <w:rStyle w:val="Hyperlink"/>
            <w:noProof/>
          </w:rPr>
          <w:t>Prevent remote devices from simultaneously establishing non-remote connections with organizational systems and communicating via some other connection to resources in external networks (i.e., split tunneling).</w:t>
        </w:r>
        <w:r>
          <w:rPr>
            <w:noProof/>
            <w:webHidden/>
          </w:rPr>
          <w:tab/>
        </w:r>
        <w:r>
          <w:rPr>
            <w:noProof/>
            <w:webHidden/>
          </w:rPr>
          <w:fldChar w:fldCharType="begin"/>
        </w:r>
        <w:r>
          <w:rPr>
            <w:noProof/>
            <w:webHidden/>
          </w:rPr>
          <w:instrText xml:space="preserve"> PAGEREF _Toc160892071 \h </w:instrText>
        </w:r>
        <w:r>
          <w:rPr>
            <w:noProof/>
            <w:webHidden/>
          </w:rPr>
        </w:r>
        <w:r>
          <w:rPr>
            <w:noProof/>
            <w:webHidden/>
          </w:rPr>
          <w:fldChar w:fldCharType="separate"/>
        </w:r>
        <w:r w:rsidR="007D224E">
          <w:rPr>
            <w:noProof/>
            <w:webHidden/>
          </w:rPr>
          <w:t>37</w:t>
        </w:r>
        <w:r>
          <w:rPr>
            <w:noProof/>
            <w:webHidden/>
          </w:rPr>
          <w:fldChar w:fldCharType="end"/>
        </w:r>
      </w:hyperlink>
    </w:p>
    <w:p w:rsidR="00160D9A" w:rsidRDefault="00160D9A" w14:paraId="17F8A3B2" w14:textId="6022354B">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72">
        <w:r w:rsidRPr="00CF3EDD">
          <w:rPr>
            <w:rStyle w:val="Hyperlink"/>
            <w:noProof/>
            <w14:scene3d>
              <w14:camera w14:prst="orthographicFront"/>
              <w14:lightRig w14:rig="threePt" w14:dir="t">
                <w14:rot w14:lat="0" w14:lon="0" w14:rev="0"/>
              </w14:lightRig>
            </w14:scene3d>
          </w:rPr>
          <w:t>3.13.8</w:t>
        </w:r>
        <w:r>
          <w:rPr>
            <w:rFonts w:asciiTheme="minorHAnsi" w:hAnsiTheme="minorHAnsi" w:eastAsiaTheme="minorEastAsia" w:cstheme="minorBidi"/>
            <w:noProof/>
            <w:kern w:val="2"/>
            <w:sz w:val="24"/>
            <w:szCs w:val="24"/>
            <w14:ligatures w14:val="standardContextual"/>
          </w:rPr>
          <w:tab/>
        </w:r>
        <w:r w:rsidRPr="00CF3EDD">
          <w:rPr>
            <w:rStyle w:val="Hyperlink"/>
            <w:noProof/>
          </w:rPr>
          <w:t>Implement cryptographic mechanisms to prevent unauthorized disclosure of CUI during transmission unless otherwise protected by alternative physical safeguards.</w:t>
        </w:r>
        <w:r>
          <w:rPr>
            <w:noProof/>
            <w:webHidden/>
          </w:rPr>
          <w:tab/>
        </w:r>
        <w:r>
          <w:rPr>
            <w:noProof/>
            <w:webHidden/>
          </w:rPr>
          <w:fldChar w:fldCharType="begin"/>
        </w:r>
        <w:r>
          <w:rPr>
            <w:noProof/>
            <w:webHidden/>
          </w:rPr>
          <w:instrText xml:space="preserve"> PAGEREF _Toc160892072 \h </w:instrText>
        </w:r>
        <w:r>
          <w:rPr>
            <w:noProof/>
            <w:webHidden/>
          </w:rPr>
        </w:r>
        <w:r>
          <w:rPr>
            <w:noProof/>
            <w:webHidden/>
          </w:rPr>
          <w:fldChar w:fldCharType="separate"/>
        </w:r>
        <w:r w:rsidR="007D224E">
          <w:rPr>
            <w:noProof/>
            <w:webHidden/>
          </w:rPr>
          <w:t>38</w:t>
        </w:r>
        <w:r>
          <w:rPr>
            <w:noProof/>
            <w:webHidden/>
          </w:rPr>
          <w:fldChar w:fldCharType="end"/>
        </w:r>
      </w:hyperlink>
    </w:p>
    <w:p w:rsidR="00160D9A" w:rsidRDefault="00160D9A" w14:paraId="38AC92B8" w14:textId="50F44A99">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73">
        <w:r w:rsidRPr="00CF3EDD">
          <w:rPr>
            <w:rStyle w:val="Hyperlink"/>
            <w:noProof/>
            <w14:scene3d>
              <w14:camera w14:prst="orthographicFront"/>
              <w14:lightRig w14:rig="threePt" w14:dir="t">
                <w14:rot w14:lat="0" w14:lon="0" w14:rev="0"/>
              </w14:lightRig>
            </w14:scene3d>
          </w:rPr>
          <w:t>3.13.9</w:t>
        </w:r>
        <w:r>
          <w:rPr>
            <w:rFonts w:asciiTheme="minorHAnsi" w:hAnsiTheme="minorHAnsi" w:eastAsiaTheme="minorEastAsia" w:cstheme="minorBidi"/>
            <w:noProof/>
            <w:kern w:val="2"/>
            <w:sz w:val="24"/>
            <w:szCs w:val="24"/>
            <w14:ligatures w14:val="standardContextual"/>
          </w:rPr>
          <w:tab/>
        </w:r>
        <w:r w:rsidRPr="00CF3EDD">
          <w:rPr>
            <w:rStyle w:val="Hyperlink"/>
            <w:noProof/>
          </w:rPr>
          <w:t>Terminate network connections associated with communications sessions at the end of the sessions or after a defined condition.</w:t>
        </w:r>
        <w:r>
          <w:rPr>
            <w:noProof/>
            <w:webHidden/>
          </w:rPr>
          <w:tab/>
        </w:r>
        <w:r>
          <w:rPr>
            <w:noProof/>
            <w:webHidden/>
          </w:rPr>
          <w:fldChar w:fldCharType="begin"/>
        </w:r>
        <w:r>
          <w:rPr>
            <w:noProof/>
            <w:webHidden/>
          </w:rPr>
          <w:instrText xml:space="preserve"> PAGEREF _Toc160892073 \h </w:instrText>
        </w:r>
        <w:r>
          <w:rPr>
            <w:noProof/>
            <w:webHidden/>
          </w:rPr>
        </w:r>
        <w:r>
          <w:rPr>
            <w:noProof/>
            <w:webHidden/>
          </w:rPr>
          <w:fldChar w:fldCharType="separate"/>
        </w:r>
        <w:r w:rsidR="007D224E">
          <w:rPr>
            <w:noProof/>
            <w:webHidden/>
          </w:rPr>
          <w:t>38</w:t>
        </w:r>
        <w:r>
          <w:rPr>
            <w:noProof/>
            <w:webHidden/>
          </w:rPr>
          <w:fldChar w:fldCharType="end"/>
        </w:r>
      </w:hyperlink>
    </w:p>
    <w:p w:rsidR="00160D9A" w:rsidRDefault="00160D9A" w14:paraId="4F857961" w14:textId="6855778D">
      <w:pPr>
        <w:pStyle w:val="TOC3"/>
        <w:tabs>
          <w:tab w:val="left" w:pos="1540"/>
        </w:tabs>
        <w:rPr>
          <w:rFonts w:asciiTheme="minorHAnsi" w:hAnsiTheme="minorHAnsi" w:eastAsiaTheme="minorEastAsia" w:cstheme="minorBidi"/>
          <w:noProof/>
          <w:kern w:val="2"/>
          <w:sz w:val="24"/>
          <w:szCs w:val="24"/>
          <w14:ligatures w14:val="standardContextual"/>
        </w:rPr>
      </w:pPr>
      <w:hyperlink w:history="1" w:anchor="_Toc160892074">
        <w:r w:rsidRPr="00CF3EDD">
          <w:rPr>
            <w:rStyle w:val="Hyperlink"/>
            <w:noProof/>
            <w14:scene3d>
              <w14:camera w14:prst="orthographicFront"/>
              <w14:lightRig w14:rig="threePt" w14:dir="t">
                <w14:rot w14:lat="0" w14:lon="0" w14:rev="0"/>
              </w14:lightRig>
            </w14:scene3d>
          </w:rPr>
          <w:t>3.13.10</w:t>
        </w:r>
        <w:r>
          <w:rPr>
            <w:rFonts w:asciiTheme="minorHAnsi" w:hAnsiTheme="minorHAnsi" w:eastAsiaTheme="minorEastAsia" w:cstheme="minorBidi"/>
            <w:noProof/>
            <w:kern w:val="2"/>
            <w:sz w:val="24"/>
            <w:szCs w:val="24"/>
            <w14:ligatures w14:val="standardContextual"/>
          </w:rPr>
          <w:tab/>
        </w:r>
        <w:r w:rsidRPr="00CF3EDD">
          <w:rPr>
            <w:rStyle w:val="Hyperlink"/>
            <w:noProof/>
          </w:rPr>
          <w:t>Establish and manage cryptographic keys.</w:t>
        </w:r>
        <w:r>
          <w:rPr>
            <w:noProof/>
            <w:webHidden/>
          </w:rPr>
          <w:tab/>
        </w:r>
        <w:r>
          <w:rPr>
            <w:noProof/>
            <w:webHidden/>
          </w:rPr>
          <w:fldChar w:fldCharType="begin"/>
        </w:r>
        <w:r>
          <w:rPr>
            <w:noProof/>
            <w:webHidden/>
          </w:rPr>
          <w:instrText xml:space="preserve"> PAGEREF _Toc160892074 \h </w:instrText>
        </w:r>
        <w:r>
          <w:rPr>
            <w:noProof/>
            <w:webHidden/>
          </w:rPr>
        </w:r>
        <w:r>
          <w:rPr>
            <w:noProof/>
            <w:webHidden/>
          </w:rPr>
          <w:fldChar w:fldCharType="separate"/>
        </w:r>
        <w:r w:rsidR="007D224E">
          <w:rPr>
            <w:noProof/>
            <w:webHidden/>
          </w:rPr>
          <w:t>38</w:t>
        </w:r>
        <w:r>
          <w:rPr>
            <w:noProof/>
            <w:webHidden/>
          </w:rPr>
          <w:fldChar w:fldCharType="end"/>
        </w:r>
      </w:hyperlink>
    </w:p>
    <w:p w:rsidR="00160D9A" w:rsidRDefault="00160D9A" w14:paraId="4E8E6497" w14:textId="4EFDB137">
      <w:pPr>
        <w:pStyle w:val="TOC3"/>
        <w:tabs>
          <w:tab w:val="left" w:pos="1540"/>
        </w:tabs>
        <w:rPr>
          <w:rFonts w:asciiTheme="minorHAnsi" w:hAnsiTheme="minorHAnsi" w:eastAsiaTheme="minorEastAsia" w:cstheme="minorBidi"/>
          <w:noProof/>
          <w:kern w:val="2"/>
          <w:sz w:val="24"/>
          <w:szCs w:val="24"/>
          <w14:ligatures w14:val="standardContextual"/>
        </w:rPr>
      </w:pPr>
      <w:hyperlink w:history="1" w:anchor="_Toc160892075">
        <w:r w:rsidRPr="00CF3EDD">
          <w:rPr>
            <w:rStyle w:val="Hyperlink"/>
            <w:noProof/>
            <w14:scene3d>
              <w14:camera w14:prst="orthographicFront"/>
              <w14:lightRig w14:rig="threePt" w14:dir="t">
                <w14:rot w14:lat="0" w14:lon="0" w14:rev="0"/>
              </w14:lightRig>
            </w14:scene3d>
          </w:rPr>
          <w:t>3.13.11</w:t>
        </w:r>
        <w:r>
          <w:rPr>
            <w:rFonts w:asciiTheme="minorHAnsi" w:hAnsiTheme="minorHAnsi" w:eastAsiaTheme="minorEastAsia" w:cstheme="minorBidi"/>
            <w:noProof/>
            <w:kern w:val="2"/>
            <w:sz w:val="24"/>
            <w:szCs w:val="24"/>
            <w14:ligatures w14:val="standardContextual"/>
          </w:rPr>
          <w:tab/>
        </w:r>
        <w:r w:rsidRPr="00CF3EDD">
          <w:rPr>
            <w:rStyle w:val="Hyperlink"/>
            <w:noProof/>
          </w:rPr>
          <w:t>Employ FIPS-validated cryptography when used to protect the confidentiality of CUI.</w:t>
        </w:r>
        <w:r>
          <w:rPr>
            <w:noProof/>
            <w:webHidden/>
          </w:rPr>
          <w:tab/>
        </w:r>
        <w:r>
          <w:rPr>
            <w:noProof/>
            <w:webHidden/>
          </w:rPr>
          <w:fldChar w:fldCharType="begin"/>
        </w:r>
        <w:r>
          <w:rPr>
            <w:noProof/>
            <w:webHidden/>
          </w:rPr>
          <w:instrText xml:space="preserve"> PAGEREF _Toc160892075 \h </w:instrText>
        </w:r>
        <w:r>
          <w:rPr>
            <w:noProof/>
            <w:webHidden/>
          </w:rPr>
        </w:r>
        <w:r>
          <w:rPr>
            <w:noProof/>
            <w:webHidden/>
          </w:rPr>
          <w:fldChar w:fldCharType="separate"/>
        </w:r>
        <w:r w:rsidR="007D224E">
          <w:rPr>
            <w:noProof/>
            <w:webHidden/>
          </w:rPr>
          <w:t>39</w:t>
        </w:r>
        <w:r>
          <w:rPr>
            <w:noProof/>
            <w:webHidden/>
          </w:rPr>
          <w:fldChar w:fldCharType="end"/>
        </w:r>
      </w:hyperlink>
    </w:p>
    <w:p w:rsidR="00160D9A" w:rsidRDefault="00160D9A" w14:paraId="47B5D357" w14:textId="75A9209A">
      <w:pPr>
        <w:pStyle w:val="TOC3"/>
        <w:tabs>
          <w:tab w:val="left" w:pos="1540"/>
        </w:tabs>
        <w:rPr>
          <w:rFonts w:asciiTheme="minorHAnsi" w:hAnsiTheme="minorHAnsi" w:eastAsiaTheme="minorEastAsia" w:cstheme="minorBidi"/>
          <w:noProof/>
          <w:kern w:val="2"/>
          <w:sz w:val="24"/>
          <w:szCs w:val="24"/>
          <w14:ligatures w14:val="standardContextual"/>
        </w:rPr>
      </w:pPr>
      <w:hyperlink w:history="1" w:anchor="_Toc160892076">
        <w:r w:rsidRPr="00CF3EDD">
          <w:rPr>
            <w:rStyle w:val="Hyperlink"/>
            <w:noProof/>
            <w14:scene3d>
              <w14:camera w14:prst="orthographicFront"/>
              <w14:lightRig w14:rig="threePt" w14:dir="t">
                <w14:rot w14:lat="0" w14:lon="0" w14:rev="0"/>
              </w14:lightRig>
            </w14:scene3d>
          </w:rPr>
          <w:t>3.13.12</w:t>
        </w:r>
        <w:r>
          <w:rPr>
            <w:rFonts w:asciiTheme="minorHAnsi" w:hAnsiTheme="minorHAnsi" w:eastAsiaTheme="minorEastAsia" w:cstheme="minorBidi"/>
            <w:noProof/>
            <w:kern w:val="2"/>
            <w:sz w:val="24"/>
            <w:szCs w:val="24"/>
            <w14:ligatures w14:val="standardContextual"/>
          </w:rPr>
          <w:tab/>
        </w:r>
        <w:r w:rsidRPr="00CF3EDD">
          <w:rPr>
            <w:rStyle w:val="Hyperlink"/>
            <w:noProof/>
          </w:rPr>
          <w:t>Prohibit remote activation</w:t>
        </w:r>
        <w:r w:rsidRPr="00CF3EDD">
          <w:rPr>
            <w:rStyle w:val="Hyperlink"/>
            <w:noProof/>
            <w:vertAlign w:val="superscript"/>
          </w:rPr>
          <w:t xml:space="preserve"> </w:t>
        </w:r>
        <w:r w:rsidRPr="00CF3EDD">
          <w:rPr>
            <w:rStyle w:val="Hyperlink"/>
            <w:noProof/>
          </w:rPr>
          <w:t>of collaborative computing devices and provide indication of devices in use to users present at the device.</w:t>
        </w:r>
        <w:r>
          <w:rPr>
            <w:noProof/>
            <w:webHidden/>
          </w:rPr>
          <w:tab/>
        </w:r>
        <w:r>
          <w:rPr>
            <w:noProof/>
            <w:webHidden/>
          </w:rPr>
          <w:fldChar w:fldCharType="begin"/>
        </w:r>
        <w:r>
          <w:rPr>
            <w:noProof/>
            <w:webHidden/>
          </w:rPr>
          <w:instrText xml:space="preserve"> PAGEREF _Toc160892076 \h </w:instrText>
        </w:r>
        <w:r>
          <w:rPr>
            <w:noProof/>
            <w:webHidden/>
          </w:rPr>
        </w:r>
        <w:r>
          <w:rPr>
            <w:noProof/>
            <w:webHidden/>
          </w:rPr>
          <w:fldChar w:fldCharType="separate"/>
        </w:r>
        <w:r w:rsidR="007D224E">
          <w:rPr>
            <w:noProof/>
            <w:webHidden/>
          </w:rPr>
          <w:t>39</w:t>
        </w:r>
        <w:r>
          <w:rPr>
            <w:noProof/>
            <w:webHidden/>
          </w:rPr>
          <w:fldChar w:fldCharType="end"/>
        </w:r>
      </w:hyperlink>
    </w:p>
    <w:p w:rsidR="00160D9A" w:rsidRDefault="00160D9A" w14:paraId="25798C52" w14:textId="6E4B41AC">
      <w:pPr>
        <w:pStyle w:val="TOC3"/>
        <w:tabs>
          <w:tab w:val="left" w:pos="1540"/>
        </w:tabs>
        <w:rPr>
          <w:rFonts w:asciiTheme="minorHAnsi" w:hAnsiTheme="minorHAnsi" w:eastAsiaTheme="minorEastAsia" w:cstheme="minorBidi"/>
          <w:noProof/>
          <w:kern w:val="2"/>
          <w:sz w:val="24"/>
          <w:szCs w:val="24"/>
          <w14:ligatures w14:val="standardContextual"/>
        </w:rPr>
      </w:pPr>
      <w:hyperlink w:history="1" w:anchor="_Toc160892077">
        <w:r w:rsidRPr="00CF3EDD">
          <w:rPr>
            <w:rStyle w:val="Hyperlink"/>
            <w:noProof/>
            <w14:scene3d>
              <w14:camera w14:prst="orthographicFront"/>
              <w14:lightRig w14:rig="threePt" w14:dir="t">
                <w14:rot w14:lat="0" w14:lon="0" w14:rev="0"/>
              </w14:lightRig>
            </w14:scene3d>
          </w:rPr>
          <w:t>3.13.13</w:t>
        </w:r>
        <w:r>
          <w:rPr>
            <w:rFonts w:asciiTheme="minorHAnsi" w:hAnsiTheme="minorHAnsi" w:eastAsiaTheme="minorEastAsia" w:cstheme="minorBidi"/>
            <w:noProof/>
            <w:kern w:val="2"/>
            <w:sz w:val="24"/>
            <w:szCs w:val="24"/>
            <w14:ligatures w14:val="standardContextual"/>
          </w:rPr>
          <w:tab/>
        </w:r>
        <w:r w:rsidRPr="00CF3EDD">
          <w:rPr>
            <w:rStyle w:val="Hyperlink"/>
            <w:noProof/>
          </w:rPr>
          <w:t>Control and Monitor the Use of Mobile Code</w:t>
        </w:r>
        <w:r>
          <w:rPr>
            <w:noProof/>
            <w:webHidden/>
          </w:rPr>
          <w:tab/>
        </w:r>
        <w:r>
          <w:rPr>
            <w:noProof/>
            <w:webHidden/>
          </w:rPr>
          <w:fldChar w:fldCharType="begin"/>
        </w:r>
        <w:r>
          <w:rPr>
            <w:noProof/>
            <w:webHidden/>
          </w:rPr>
          <w:instrText xml:space="preserve"> PAGEREF _Toc160892077 \h </w:instrText>
        </w:r>
        <w:r>
          <w:rPr>
            <w:noProof/>
            <w:webHidden/>
          </w:rPr>
        </w:r>
        <w:r>
          <w:rPr>
            <w:noProof/>
            <w:webHidden/>
          </w:rPr>
          <w:fldChar w:fldCharType="separate"/>
        </w:r>
        <w:r w:rsidR="007D224E">
          <w:rPr>
            <w:noProof/>
            <w:webHidden/>
          </w:rPr>
          <w:t>39</w:t>
        </w:r>
        <w:r>
          <w:rPr>
            <w:noProof/>
            <w:webHidden/>
          </w:rPr>
          <w:fldChar w:fldCharType="end"/>
        </w:r>
      </w:hyperlink>
    </w:p>
    <w:p w:rsidR="00160D9A" w:rsidRDefault="00160D9A" w14:paraId="4308E5DA" w14:textId="5FF67138">
      <w:pPr>
        <w:pStyle w:val="TOC3"/>
        <w:tabs>
          <w:tab w:val="left" w:pos="1540"/>
        </w:tabs>
        <w:rPr>
          <w:rFonts w:asciiTheme="minorHAnsi" w:hAnsiTheme="minorHAnsi" w:eastAsiaTheme="minorEastAsia" w:cstheme="minorBidi"/>
          <w:noProof/>
          <w:kern w:val="2"/>
          <w:sz w:val="24"/>
          <w:szCs w:val="24"/>
          <w14:ligatures w14:val="standardContextual"/>
        </w:rPr>
      </w:pPr>
      <w:hyperlink w:history="1" w:anchor="_Toc160892078">
        <w:r w:rsidRPr="00CF3EDD">
          <w:rPr>
            <w:rStyle w:val="Hyperlink"/>
            <w:noProof/>
            <w14:scene3d>
              <w14:camera w14:prst="orthographicFront"/>
              <w14:lightRig w14:rig="threePt" w14:dir="t">
                <w14:rot w14:lat="0" w14:lon="0" w14:rev="0"/>
              </w14:lightRig>
            </w14:scene3d>
          </w:rPr>
          <w:t>3.13.14</w:t>
        </w:r>
        <w:r>
          <w:rPr>
            <w:rFonts w:asciiTheme="minorHAnsi" w:hAnsiTheme="minorHAnsi" w:eastAsiaTheme="minorEastAsia" w:cstheme="minorBidi"/>
            <w:noProof/>
            <w:kern w:val="2"/>
            <w:sz w:val="24"/>
            <w:szCs w:val="24"/>
            <w14:ligatures w14:val="standardContextual"/>
          </w:rPr>
          <w:tab/>
        </w:r>
        <w:r w:rsidRPr="00CF3EDD">
          <w:rPr>
            <w:rStyle w:val="Hyperlink"/>
            <w:noProof/>
          </w:rPr>
          <w:t>Control and Monitor the Use of Voice Over Internet Protocol (VoIP) Technologies.</w:t>
        </w:r>
        <w:r>
          <w:rPr>
            <w:noProof/>
            <w:webHidden/>
          </w:rPr>
          <w:tab/>
        </w:r>
        <w:r>
          <w:rPr>
            <w:noProof/>
            <w:webHidden/>
          </w:rPr>
          <w:fldChar w:fldCharType="begin"/>
        </w:r>
        <w:r>
          <w:rPr>
            <w:noProof/>
            <w:webHidden/>
          </w:rPr>
          <w:instrText xml:space="preserve"> PAGEREF _Toc160892078 \h </w:instrText>
        </w:r>
        <w:r>
          <w:rPr>
            <w:noProof/>
            <w:webHidden/>
          </w:rPr>
        </w:r>
        <w:r>
          <w:rPr>
            <w:noProof/>
            <w:webHidden/>
          </w:rPr>
          <w:fldChar w:fldCharType="separate"/>
        </w:r>
        <w:r w:rsidR="007D224E">
          <w:rPr>
            <w:noProof/>
            <w:webHidden/>
          </w:rPr>
          <w:t>39</w:t>
        </w:r>
        <w:r>
          <w:rPr>
            <w:noProof/>
            <w:webHidden/>
          </w:rPr>
          <w:fldChar w:fldCharType="end"/>
        </w:r>
      </w:hyperlink>
    </w:p>
    <w:p w:rsidR="00160D9A" w:rsidRDefault="00160D9A" w14:paraId="4766C1A6" w14:textId="33696A8C">
      <w:pPr>
        <w:pStyle w:val="TOC3"/>
        <w:tabs>
          <w:tab w:val="left" w:pos="1540"/>
        </w:tabs>
        <w:rPr>
          <w:rFonts w:asciiTheme="minorHAnsi" w:hAnsiTheme="minorHAnsi" w:eastAsiaTheme="minorEastAsia" w:cstheme="minorBidi"/>
          <w:noProof/>
          <w:kern w:val="2"/>
          <w:sz w:val="24"/>
          <w:szCs w:val="24"/>
          <w14:ligatures w14:val="standardContextual"/>
        </w:rPr>
      </w:pPr>
      <w:hyperlink w:history="1" w:anchor="_Toc160892079">
        <w:r w:rsidRPr="00CF3EDD">
          <w:rPr>
            <w:rStyle w:val="Hyperlink"/>
            <w:noProof/>
            <w14:scene3d>
              <w14:camera w14:prst="orthographicFront"/>
              <w14:lightRig w14:rig="threePt" w14:dir="t">
                <w14:rot w14:lat="0" w14:lon="0" w14:rev="0"/>
              </w14:lightRig>
            </w14:scene3d>
          </w:rPr>
          <w:t>3.13.15</w:t>
        </w:r>
        <w:r>
          <w:rPr>
            <w:rFonts w:asciiTheme="minorHAnsi" w:hAnsiTheme="minorHAnsi" w:eastAsiaTheme="minorEastAsia" w:cstheme="minorBidi"/>
            <w:noProof/>
            <w:kern w:val="2"/>
            <w:sz w:val="24"/>
            <w:szCs w:val="24"/>
            <w14:ligatures w14:val="standardContextual"/>
          </w:rPr>
          <w:tab/>
        </w:r>
        <w:r w:rsidRPr="00CF3EDD">
          <w:rPr>
            <w:rStyle w:val="Hyperlink"/>
            <w:noProof/>
          </w:rPr>
          <w:t>Protect the Authenticity of Communications Sessions</w:t>
        </w:r>
        <w:r>
          <w:rPr>
            <w:noProof/>
            <w:webHidden/>
          </w:rPr>
          <w:tab/>
        </w:r>
        <w:r>
          <w:rPr>
            <w:noProof/>
            <w:webHidden/>
          </w:rPr>
          <w:fldChar w:fldCharType="begin"/>
        </w:r>
        <w:r>
          <w:rPr>
            <w:noProof/>
            <w:webHidden/>
          </w:rPr>
          <w:instrText xml:space="preserve"> PAGEREF _Toc160892079 \h </w:instrText>
        </w:r>
        <w:r>
          <w:rPr>
            <w:noProof/>
            <w:webHidden/>
          </w:rPr>
        </w:r>
        <w:r>
          <w:rPr>
            <w:noProof/>
            <w:webHidden/>
          </w:rPr>
          <w:fldChar w:fldCharType="separate"/>
        </w:r>
        <w:r w:rsidR="007D224E">
          <w:rPr>
            <w:noProof/>
            <w:webHidden/>
          </w:rPr>
          <w:t>40</w:t>
        </w:r>
        <w:r>
          <w:rPr>
            <w:noProof/>
            <w:webHidden/>
          </w:rPr>
          <w:fldChar w:fldCharType="end"/>
        </w:r>
      </w:hyperlink>
    </w:p>
    <w:p w:rsidR="00160D9A" w:rsidRDefault="00160D9A" w14:paraId="4C1FD4E5" w14:textId="4138167C">
      <w:pPr>
        <w:pStyle w:val="TOC3"/>
        <w:tabs>
          <w:tab w:val="left" w:pos="1540"/>
        </w:tabs>
        <w:rPr>
          <w:rFonts w:asciiTheme="minorHAnsi" w:hAnsiTheme="minorHAnsi" w:eastAsiaTheme="minorEastAsia" w:cstheme="minorBidi"/>
          <w:noProof/>
          <w:kern w:val="2"/>
          <w:sz w:val="24"/>
          <w:szCs w:val="24"/>
          <w14:ligatures w14:val="standardContextual"/>
        </w:rPr>
      </w:pPr>
      <w:hyperlink w:history="1" w:anchor="_Toc160892080">
        <w:r w:rsidRPr="00CF3EDD">
          <w:rPr>
            <w:rStyle w:val="Hyperlink"/>
            <w:noProof/>
            <w14:scene3d>
              <w14:camera w14:prst="orthographicFront"/>
              <w14:lightRig w14:rig="threePt" w14:dir="t">
                <w14:rot w14:lat="0" w14:lon="0" w14:rev="0"/>
              </w14:lightRig>
            </w14:scene3d>
          </w:rPr>
          <w:t>3.13.16</w:t>
        </w:r>
        <w:r>
          <w:rPr>
            <w:rFonts w:asciiTheme="minorHAnsi" w:hAnsiTheme="minorHAnsi" w:eastAsiaTheme="minorEastAsia" w:cstheme="minorBidi"/>
            <w:noProof/>
            <w:kern w:val="2"/>
            <w:sz w:val="24"/>
            <w:szCs w:val="24"/>
            <w14:ligatures w14:val="standardContextual"/>
          </w:rPr>
          <w:tab/>
        </w:r>
        <w:r w:rsidRPr="00CF3EDD">
          <w:rPr>
            <w:rStyle w:val="Hyperlink"/>
            <w:noProof/>
          </w:rPr>
          <w:t>Protect the Confidentiality of CUI at Rest</w:t>
        </w:r>
        <w:r>
          <w:rPr>
            <w:noProof/>
            <w:webHidden/>
          </w:rPr>
          <w:tab/>
        </w:r>
        <w:r>
          <w:rPr>
            <w:noProof/>
            <w:webHidden/>
          </w:rPr>
          <w:fldChar w:fldCharType="begin"/>
        </w:r>
        <w:r>
          <w:rPr>
            <w:noProof/>
            <w:webHidden/>
          </w:rPr>
          <w:instrText xml:space="preserve"> PAGEREF _Toc160892080 \h </w:instrText>
        </w:r>
        <w:r>
          <w:rPr>
            <w:noProof/>
            <w:webHidden/>
          </w:rPr>
        </w:r>
        <w:r>
          <w:rPr>
            <w:noProof/>
            <w:webHidden/>
          </w:rPr>
          <w:fldChar w:fldCharType="separate"/>
        </w:r>
        <w:r w:rsidR="007D224E">
          <w:rPr>
            <w:noProof/>
            <w:webHidden/>
          </w:rPr>
          <w:t>40</w:t>
        </w:r>
        <w:r>
          <w:rPr>
            <w:noProof/>
            <w:webHidden/>
          </w:rPr>
          <w:fldChar w:fldCharType="end"/>
        </w:r>
      </w:hyperlink>
    </w:p>
    <w:p w:rsidR="00160D9A" w:rsidRDefault="00160D9A" w14:paraId="7C373BFD" w14:textId="29A7B5F2">
      <w:pPr>
        <w:pStyle w:val="TOC2"/>
        <w:tabs>
          <w:tab w:val="left" w:pos="1260"/>
          <w:tab w:val="right" w:leader="dot" w:pos="10070"/>
        </w:tabs>
        <w:rPr>
          <w:rFonts w:asciiTheme="minorHAnsi" w:hAnsiTheme="minorHAnsi" w:eastAsiaTheme="minorEastAsia" w:cstheme="minorBidi"/>
          <w:b w:val="0"/>
          <w:bCs w:val="0"/>
          <w:i w:val="0"/>
          <w:iCs w:val="0"/>
          <w:kern w:val="2"/>
          <w:szCs w:val="24"/>
          <w14:ligatures w14:val="standardContextual"/>
        </w:rPr>
      </w:pPr>
      <w:hyperlink w:history="1" w:anchor="_Toc160892081">
        <w:r w:rsidRPr="00CF3EDD">
          <w:rPr>
            <w:rStyle w:val="Hyperlink"/>
            <w14:scene3d>
              <w14:camera w14:prst="orthographicFront"/>
              <w14:lightRig w14:rig="threePt" w14:dir="t">
                <w14:rot w14:lat="0" w14:lon="0" w14:rev="0"/>
              </w14:lightRig>
            </w14:scene3d>
          </w:rPr>
          <w:t>3.14</w:t>
        </w:r>
        <w:r>
          <w:rPr>
            <w:rFonts w:asciiTheme="minorHAnsi" w:hAnsiTheme="minorHAnsi" w:eastAsiaTheme="minorEastAsia" w:cstheme="minorBidi"/>
            <w:b w:val="0"/>
            <w:bCs w:val="0"/>
            <w:i w:val="0"/>
            <w:iCs w:val="0"/>
            <w:kern w:val="2"/>
            <w:szCs w:val="24"/>
            <w14:ligatures w14:val="standardContextual"/>
          </w:rPr>
          <w:tab/>
        </w:r>
        <w:r w:rsidRPr="00CF3EDD">
          <w:rPr>
            <w:rStyle w:val="Hyperlink"/>
          </w:rPr>
          <w:t>System and Information Integrity</w:t>
        </w:r>
        <w:r>
          <w:rPr>
            <w:webHidden/>
          </w:rPr>
          <w:tab/>
        </w:r>
        <w:r>
          <w:rPr>
            <w:webHidden/>
          </w:rPr>
          <w:fldChar w:fldCharType="begin"/>
        </w:r>
        <w:r>
          <w:rPr>
            <w:webHidden/>
          </w:rPr>
          <w:instrText xml:space="preserve"> PAGEREF _Toc160892081 \h </w:instrText>
        </w:r>
        <w:r>
          <w:rPr>
            <w:webHidden/>
          </w:rPr>
        </w:r>
        <w:r>
          <w:rPr>
            <w:webHidden/>
          </w:rPr>
          <w:fldChar w:fldCharType="separate"/>
        </w:r>
        <w:r w:rsidR="007D224E">
          <w:rPr>
            <w:webHidden/>
          </w:rPr>
          <w:t>41</w:t>
        </w:r>
        <w:r>
          <w:rPr>
            <w:webHidden/>
          </w:rPr>
          <w:fldChar w:fldCharType="end"/>
        </w:r>
      </w:hyperlink>
    </w:p>
    <w:p w:rsidR="00160D9A" w:rsidRDefault="00160D9A" w14:paraId="6E056134" w14:textId="5425003C">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82">
        <w:r w:rsidRPr="00CF3EDD">
          <w:rPr>
            <w:rStyle w:val="Hyperlink"/>
            <w:noProof/>
            <w14:scene3d>
              <w14:camera w14:prst="orthographicFront"/>
              <w14:lightRig w14:rig="threePt" w14:dir="t">
                <w14:rot w14:lat="0" w14:lon="0" w14:rev="0"/>
              </w14:lightRig>
            </w14:scene3d>
          </w:rPr>
          <w:t>3.14.1</w:t>
        </w:r>
        <w:r>
          <w:rPr>
            <w:rFonts w:asciiTheme="minorHAnsi" w:hAnsiTheme="minorHAnsi" w:eastAsiaTheme="minorEastAsia" w:cstheme="minorBidi"/>
            <w:noProof/>
            <w:kern w:val="2"/>
            <w:sz w:val="24"/>
            <w:szCs w:val="24"/>
            <w14:ligatures w14:val="standardContextual"/>
          </w:rPr>
          <w:tab/>
        </w:r>
        <w:r w:rsidRPr="00CF3EDD">
          <w:rPr>
            <w:rStyle w:val="Hyperlink"/>
            <w:noProof/>
          </w:rPr>
          <w:t>Identify, Report, and Correct System Flaws in a Timely Manner</w:t>
        </w:r>
        <w:r>
          <w:rPr>
            <w:noProof/>
            <w:webHidden/>
          </w:rPr>
          <w:tab/>
        </w:r>
        <w:r>
          <w:rPr>
            <w:noProof/>
            <w:webHidden/>
          </w:rPr>
          <w:fldChar w:fldCharType="begin"/>
        </w:r>
        <w:r>
          <w:rPr>
            <w:noProof/>
            <w:webHidden/>
          </w:rPr>
          <w:instrText xml:space="preserve"> PAGEREF _Toc160892082 \h </w:instrText>
        </w:r>
        <w:r>
          <w:rPr>
            <w:noProof/>
            <w:webHidden/>
          </w:rPr>
        </w:r>
        <w:r>
          <w:rPr>
            <w:noProof/>
            <w:webHidden/>
          </w:rPr>
          <w:fldChar w:fldCharType="separate"/>
        </w:r>
        <w:r w:rsidR="007D224E">
          <w:rPr>
            <w:noProof/>
            <w:webHidden/>
          </w:rPr>
          <w:t>41</w:t>
        </w:r>
        <w:r>
          <w:rPr>
            <w:noProof/>
            <w:webHidden/>
          </w:rPr>
          <w:fldChar w:fldCharType="end"/>
        </w:r>
      </w:hyperlink>
    </w:p>
    <w:p w:rsidR="00160D9A" w:rsidRDefault="00160D9A" w14:paraId="5F6EF150" w14:textId="159D70C4">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83">
        <w:r w:rsidRPr="00CF3EDD">
          <w:rPr>
            <w:rStyle w:val="Hyperlink"/>
            <w:noProof/>
            <w14:scene3d>
              <w14:camera w14:prst="orthographicFront"/>
              <w14:lightRig w14:rig="threePt" w14:dir="t">
                <w14:rot w14:lat="0" w14:lon="0" w14:rev="0"/>
              </w14:lightRig>
            </w14:scene3d>
          </w:rPr>
          <w:t>3.14.2</w:t>
        </w:r>
        <w:r>
          <w:rPr>
            <w:rFonts w:asciiTheme="minorHAnsi" w:hAnsiTheme="minorHAnsi" w:eastAsiaTheme="minorEastAsia" w:cstheme="minorBidi"/>
            <w:noProof/>
            <w:kern w:val="2"/>
            <w:sz w:val="24"/>
            <w:szCs w:val="24"/>
            <w14:ligatures w14:val="standardContextual"/>
          </w:rPr>
          <w:tab/>
        </w:r>
        <w:r w:rsidRPr="00CF3EDD">
          <w:rPr>
            <w:rStyle w:val="Hyperlink"/>
            <w:noProof/>
          </w:rPr>
          <w:t>Provide Protection from Malicious Code</w:t>
        </w:r>
        <w:r>
          <w:rPr>
            <w:noProof/>
            <w:webHidden/>
          </w:rPr>
          <w:tab/>
        </w:r>
        <w:r>
          <w:rPr>
            <w:noProof/>
            <w:webHidden/>
          </w:rPr>
          <w:fldChar w:fldCharType="begin"/>
        </w:r>
        <w:r>
          <w:rPr>
            <w:noProof/>
            <w:webHidden/>
          </w:rPr>
          <w:instrText xml:space="preserve"> PAGEREF _Toc160892083 \h </w:instrText>
        </w:r>
        <w:r>
          <w:rPr>
            <w:noProof/>
            <w:webHidden/>
          </w:rPr>
        </w:r>
        <w:r>
          <w:rPr>
            <w:noProof/>
            <w:webHidden/>
          </w:rPr>
          <w:fldChar w:fldCharType="separate"/>
        </w:r>
        <w:r w:rsidR="007D224E">
          <w:rPr>
            <w:noProof/>
            <w:webHidden/>
          </w:rPr>
          <w:t>41</w:t>
        </w:r>
        <w:r>
          <w:rPr>
            <w:noProof/>
            <w:webHidden/>
          </w:rPr>
          <w:fldChar w:fldCharType="end"/>
        </w:r>
      </w:hyperlink>
    </w:p>
    <w:p w:rsidR="00160D9A" w:rsidRDefault="00160D9A" w14:paraId="3E2C79C8" w14:textId="7B6B6A43">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84">
        <w:r w:rsidRPr="00CF3EDD">
          <w:rPr>
            <w:rStyle w:val="Hyperlink"/>
            <w:noProof/>
            <w14:scene3d>
              <w14:camera w14:prst="orthographicFront"/>
              <w14:lightRig w14:rig="threePt" w14:dir="t">
                <w14:rot w14:lat="0" w14:lon="0" w14:rev="0"/>
              </w14:lightRig>
            </w14:scene3d>
          </w:rPr>
          <w:t>3.14.3</w:t>
        </w:r>
        <w:r>
          <w:rPr>
            <w:rFonts w:asciiTheme="minorHAnsi" w:hAnsiTheme="minorHAnsi" w:eastAsiaTheme="minorEastAsia" w:cstheme="minorBidi"/>
            <w:noProof/>
            <w:kern w:val="2"/>
            <w:sz w:val="24"/>
            <w:szCs w:val="24"/>
            <w14:ligatures w14:val="standardContextual"/>
          </w:rPr>
          <w:tab/>
        </w:r>
        <w:r w:rsidRPr="00CF3EDD">
          <w:rPr>
            <w:rStyle w:val="Hyperlink"/>
            <w:noProof/>
          </w:rPr>
          <w:t>Monitor system security alerts and advisories and take action in response.</w:t>
        </w:r>
        <w:r>
          <w:rPr>
            <w:noProof/>
            <w:webHidden/>
          </w:rPr>
          <w:tab/>
        </w:r>
        <w:r>
          <w:rPr>
            <w:noProof/>
            <w:webHidden/>
          </w:rPr>
          <w:fldChar w:fldCharType="begin"/>
        </w:r>
        <w:r>
          <w:rPr>
            <w:noProof/>
            <w:webHidden/>
          </w:rPr>
          <w:instrText xml:space="preserve"> PAGEREF _Toc160892084 \h </w:instrText>
        </w:r>
        <w:r>
          <w:rPr>
            <w:noProof/>
            <w:webHidden/>
          </w:rPr>
        </w:r>
        <w:r>
          <w:rPr>
            <w:noProof/>
            <w:webHidden/>
          </w:rPr>
          <w:fldChar w:fldCharType="separate"/>
        </w:r>
        <w:r w:rsidR="007D224E">
          <w:rPr>
            <w:noProof/>
            <w:webHidden/>
          </w:rPr>
          <w:t>41</w:t>
        </w:r>
        <w:r>
          <w:rPr>
            <w:noProof/>
            <w:webHidden/>
          </w:rPr>
          <w:fldChar w:fldCharType="end"/>
        </w:r>
      </w:hyperlink>
    </w:p>
    <w:p w:rsidR="00160D9A" w:rsidRDefault="00160D9A" w14:paraId="4B48C0D4" w14:textId="255E673B">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85">
        <w:r w:rsidRPr="00CF3EDD">
          <w:rPr>
            <w:rStyle w:val="Hyperlink"/>
            <w:noProof/>
            <w14:scene3d>
              <w14:camera w14:prst="orthographicFront"/>
              <w14:lightRig w14:rig="threePt" w14:dir="t">
                <w14:rot w14:lat="0" w14:lon="0" w14:rev="0"/>
              </w14:lightRig>
            </w14:scene3d>
          </w:rPr>
          <w:t>3.14.4</w:t>
        </w:r>
        <w:r>
          <w:rPr>
            <w:rFonts w:asciiTheme="minorHAnsi" w:hAnsiTheme="minorHAnsi" w:eastAsiaTheme="minorEastAsia" w:cstheme="minorBidi"/>
            <w:noProof/>
            <w:kern w:val="2"/>
            <w:sz w:val="24"/>
            <w:szCs w:val="24"/>
            <w14:ligatures w14:val="standardContextual"/>
          </w:rPr>
          <w:tab/>
        </w:r>
        <w:r w:rsidRPr="00CF3EDD">
          <w:rPr>
            <w:rStyle w:val="Hyperlink"/>
            <w:noProof/>
          </w:rPr>
          <w:t>Update malicious code protection mechanisms when new releases are available.</w:t>
        </w:r>
        <w:r>
          <w:rPr>
            <w:noProof/>
            <w:webHidden/>
          </w:rPr>
          <w:tab/>
        </w:r>
        <w:r>
          <w:rPr>
            <w:noProof/>
            <w:webHidden/>
          </w:rPr>
          <w:fldChar w:fldCharType="begin"/>
        </w:r>
        <w:r>
          <w:rPr>
            <w:noProof/>
            <w:webHidden/>
          </w:rPr>
          <w:instrText xml:space="preserve"> PAGEREF _Toc160892085 \h </w:instrText>
        </w:r>
        <w:r>
          <w:rPr>
            <w:noProof/>
            <w:webHidden/>
          </w:rPr>
        </w:r>
        <w:r>
          <w:rPr>
            <w:noProof/>
            <w:webHidden/>
          </w:rPr>
          <w:fldChar w:fldCharType="separate"/>
        </w:r>
        <w:r w:rsidR="007D224E">
          <w:rPr>
            <w:noProof/>
            <w:webHidden/>
          </w:rPr>
          <w:t>42</w:t>
        </w:r>
        <w:r>
          <w:rPr>
            <w:noProof/>
            <w:webHidden/>
          </w:rPr>
          <w:fldChar w:fldCharType="end"/>
        </w:r>
      </w:hyperlink>
    </w:p>
    <w:p w:rsidR="00160D9A" w:rsidRDefault="00160D9A" w14:paraId="411A5052" w14:textId="0BCA6238">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86">
        <w:r w:rsidRPr="00CF3EDD">
          <w:rPr>
            <w:rStyle w:val="Hyperlink"/>
            <w:noProof/>
            <w14:scene3d>
              <w14:camera w14:prst="orthographicFront"/>
              <w14:lightRig w14:rig="threePt" w14:dir="t">
                <w14:rot w14:lat="0" w14:lon="0" w14:rev="0"/>
              </w14:lightRig>
            </w14:scene3d>
          </w:rPr>
          <w:t>3.14.5</w:t>
        </w:r>
        <w:r>
          <w:rPr>
            <w:rFonts w:asciiTheme="minorHAnsi" w:hAnsiTheme="minorHAnsi" w:eastAsiaTheme="minorEastAsia" w:cstheme="minorBidi"/>
            <w:noProof/>
            <w:kern w:val="2"/>
            <w:sz w:val="24"/>
            <w:szCs w:val="24"/>
            <w14:ligatures w14:val="standardContextual"/>
          </w:rPr>
          <w:tab/>
        </w:r>
        <w:r w:rsidRPr="00CF3EDD">
          <w:rPr>
            <w:rStyle w:val="Hyperlink"/>
            <w:noProof/>
          </w:rPr>
          <w:t>Perform periodic scans of organizational systems and real-time scans of files from external sources as files are downloaded, opened, or executed.</w:t>
        </w:r>
        <w:r>
          <w:rPr>
            <w:noProof/>
            <w:webHidden/>
          </w:rPr>
          <w:tab/>
        </w:r>
        <w:r>
          <w:rPr>
            <w:noProof/>
            <w:webHidden/>
          </w:rPr>
          <w:fldChar w:fldCharType="begin"/>
        </w:r>
        <w:r>
          <w:rPr>
            <w:noProof/>
            <w:webHidden/>
          </w:rPr>
          <w:instrText xml:space="preserve"> PAGEREF _Toc160892086 \h </w:instrText>
        </w:r>
        <w:r>
          <w:rPr>
            <w:noProof/>
            <w:webHidden/>
          </w:rPr>
        </w:r>
        <w:r>
          <w:rPr>
            <w:noProof/>
            <w:webHidden/>
          </w:rPr>
          <w:fldChar w:fldCharType="separate"/>
        </w:r>
        <w:r w:rsidR="007D224E">
          <w:rPr>
            <w:noProof/>
            <w:webHidden/>
          </w:rPr>
          <w:t>42</w:t>
        </w:r>
        <w:r>
          <w:rPr>
            <w:noProof/>
            <w:webHidden/>
          </w:rPr>
          <w:fldChar w:fldCharType="end"/>
        </w:r>
      </w:hyperlink>
    </w:p>
    <w:p w:rsidR="00160D9A" w:rsidRDefault="00160D9A" w14:paraId="29882252" w14:textId="5CE83DD0">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87">
        <w:r w:rsidRPr="00CF3EDD">
          <w:rPr>
            <w:rStyle w:val="Hyperlink"/>
            <w:noProof/>
            <w14:scene3d>
              <w14:camera w14:prst="orthographicFront"/>
              <w14:lightRig w14:rig="threePt" w14:dir="t">
                <w14:rot w14:lat="0" w14:lon="0" w14:rev="0"/>
              </w14:lightRig>
            </w14:scene3d>
          </w:rPr>
          <w:t>3.14.6</w:t>
        </w:r>
        <w:r>
          <w:rPr>
            <w:rFonts w:asciiTheme="minorHAnsi" w:hAnsiTheme="minorHAnsi" w:eastAsiaTheme="minorEastAsia" w:cstheme="minorBidi"/>
            <w:noProof/>
            <w:kern w:val="2"/>
            <w:sz w:val="24"/>
            <w:szCs w:val="24"/>
            <w14:ligatures w14:val="standardContextual"/>
          </w:rPr>
          <w:tab/>
        </w:r>
        <w:r w:rsidRPr="00CF3EDD">
          <w:rPr>
            <w:rStyle w:val="Hyperlink"/>
            <w:noProof/>
          </w:rPr>
          <w:t>Monitor organizational systems, including inbound and outbound communications traffic, to detect attacks and indicators of potential attacks.</w:t>
        </w:r>
        <w:r>
          <w:rPr>
            <w:noProof/>
            <w:webHidden/>
          </w:rPr>
          <w:tab/>
        </w:r>
        <w:r>
          <w:rPr>
            <w:noProof/>
            <w:webHidden/>
          </w:rPr>
          <w:fldChar w:fldCharType="begin"/>
        </w:r>
        <w:r>
          <w:rPr>
            <w:noProof/>
            <w:webHidden/>
          </w:rPr>
          <w:instrText xml:space="preserve"> PAGEREF _Toc160892087 \h </w:instrText>
        </w:r>
        <w:r>
          <w:rPr>
            <w:noProof/>
            <w:webHidden/>
          </w:rPr>
        </w:r>
        <w:r>
          <w:rPr>
            <w:noProof/>
            <w:webHidden/>
          </w:rPr>
          <w:fldChar w:fldCharType="separate"/>
        </w:r>
        <w:r w:rsidR="007D224E">
          <w:rPr>
            <w:noProof/>
            <w:webHidden/>
          </w:rPr>
          <w:t>42</w:t>
        </w:r>
        <w:r>
          <w:rPr>
            <w:noProof/>
            <w:webHidden/>
          </w:rPr>
          <w:fldChar w:fldCharType="end"/>
        </w:r>
      </w:hyperlink>
    </w:p>
    <w:p w:rsidR="00160D9A" w:rsidRDefault="00160D9A" w14:paraId="66997708" w14:textId="712709D3">
      <w:pPr>
        <w:pStyle w:val="TOC3"/>
        <w:tabs>
          <w:tab w:val="left" w:pos="1320"/>
        </w:tabs>
        <w:rPr>
          <w:rFonts w:asciiTheme="minorHAnsi" w:hAnsiTheme="minorHAnsi" w:eastAsiaTheme="minorEastAsia" w:cstheme="minorBidi"/>
          <w:noProof/>
          <w:kern w:val="2"/>
          <w:sz w:val="24"/>
          <w:szCs w:val="24"/>
          <w14:ligatures w14:val="standardContextual"/>
        </w:rPr>
      </w:pPr>
      <w:hyperlink w:history="1" w:anchor="_Toc160892088">
        <w:r w:rsidRPr="00CF3EDD">
          <w:rPr>
            <w:rStyle w:val="Hyperlink"/>
            <w:noProof/>
            <w14:scene3d>
              <w14:camera w14:prst="orthographicFront"/>
              <w14:lightRig w14:rig="threePt" w14:dir="t">
                <w14:rot w14:lat="0" w14:lon="0" w14:rev="0"/>
              </w14:lightRig>
            </w14:scene3d>
          </w:rPr>
          <w:t>3.14.7</w:t>
        </w:r>
        <w:r>
          <w:rPr>
            <w:rFonts w:asciiTheme="minorHAnsi" w:hAnsiTheme="minorHAnsi" w:eastAsiaTheme="minorEastAsia" w:cstheme="minorBidi"/>
            <w:noProof/>
            <w:kern w:val="2"/>
            <w:sz w:val="24"/>
            <w:szCs w:val="24"/>
            <w14:ligatures w14:val="standardContextual"/>
          </w:rPr>
          <w:tab/>
        </w:r>
        <w:r w:rsidRPr="00CF3EDD">
          <w:rPr>
            <w:rStyle w:val="Hyperlink"/>
            <w:noProof/>
          </w:rPr>
          <w:t>Identify Unauthorized Use of Organizational Systems</w:t>
        </w:r>
        <w:r>
          <w:rPr>
            <w:noProof/>
            <w:webHidden/>
          </w:rPr>
          <w:tab/>
        </w:r>
        <w:r>
          <w:rPr>
            <w:noProof/>
            <w:webHidden/>
          </w:rPr>
          <w:fldChar w:fldCharType="begin"/>
        </w:r>
        <w:r>
          <w:rPr>
            <w:noProof/>
            <w:webHidden/>
          </w:rPr>
          <w:instrText xml:space="preserve"> PAGEREF _Toc160892088 \h </w:instrText>
        </w:r>
        <w:r>
          <w:rPr>
            <w:noProof/>
            <w:webHidden/>
          </w:rPr>
        </w:r>
        <w:r>
          <w:rPr>
            <w:noProof/>
            <w:webHidden/>
          </w:rPr>
          <w:fldChar w:fldCharType="separate"/>
        </w:r>
        <w:r w:rsidR="007D224E">
          <w:rPr>
            <w:noProof/>
            <w:webHidden/>
          </w:rPr>
          <w:t>43</w:t>
        </w:r>
        <w:r>
          <w:rPr>
            <w:noProof/>
            <w:webHidden/>
          </w:rPr>
          <w:fldChar w:fldCharType="end"/>
        </w:r>
      </w:hyperlink>
    </w:p>
    <w:p w:rsidR="00160D9A" w:rsidRDefault="00160D9A" w14:paraId="2878668B" w14:textId="76A142A7">
      <w:pPr>
        <w:pStyle w:val="TOC1"/>
        <w:rPr>
          <w:rFonts w:asciiTheme="minorHAnsi" w:hAnsiTheme="minorHAnsi" w:eastAsiaTheme="minorEastAsia" w:cstheme="minorBidi"/>
          <w:b w:val="0"/>
          <w:bCs w:val="0"/>
          <w:kern w:val="2"/>
          <w:szCs w:val="24"/>
          <w14:ligatures w14:val="standardContextual"/>
        </w:rPr>
      </w:pPr>
      <w:hyperlink w:history="1" w:anchor="_Toc160892089">
        <w:r w:rsidRPr="00CF3EDD">
          <w:rPr>
            <w:rStyle w:val="Hyperlink"/>
          </w:rPr>
          <w:t>Appendix A – Network Diagrams</w:t>
        </w:r>
        <w:r>
          <w:rPr>
            <w:webHidden/>
          </w:rPr>
          <w:tab/>
        </w:r>
        <w:r>
          <w:rPr>
            <w:webHidden/>
          </w:rPr>
          <w:fldChar w:fldCharType="begin"/>
        </w:r>
        <w:r>
          <w:rPr>
            <w:webHidden/>
          </w:rPr>
          <w:instrText xml:space="preserve"> PAGEREF _Toc160892089 \h </w:instrText>
        </w:r>
        <w:r>
          <w:rPr>
            <w:webHidden/>
          </w:rPr>
        </w:r>
        <w:r>
          <w:rPr>
            <w:webHidden/>
          </w:rPr>
          <w:fldChar w:fldCharType="separate"/>
        </w:r>
        <w:r w:rsidR="007D224E">
          <w:rPr>
            <w:webHidden/>
          </w:rPr>
          <w:t>44</w:t>
        </w:r>
        <w:r>
          <w:rPr>
            <w:webHidden/>
          </w:rPr>
          <w:fldChar w:fldCharType="end"/>
        </w:r>
      </w:hyperlink>
    </w:p>
    <w:p w:rsidRPr="00BB61B6" w:rsidR="0014753E" w:rsidP="00BB61B6" w:rsidRDefault="008D5CA9" w14:paraId="05714429" w14:textId="2E02A6E8">
      <w:pPr>
        <w:pStyle w:val="TOC1"/>
        <w:rPr>
          <w:b w:val="0"/>
          <w:bCs w:val="0"/>
        </w:rPr>
      </w:pPr>
      <w:r w:rsidRPr="00BB61B6">
        <w:rPr>
          <w:b w:val="0"/>
          <w:bCs w:val="0"/>
        </w:rPr>
        <w:fldChar w:fldCharType="end"/>
      </w:r>
    </w:p>
    <w:p w:rsidRPr="00BB61B6" w:rsidR="008D5CA9" w:rsidP="00BB61B6" w:rsidRDefault="0014753E" w14:paraId="46AF86CD" w14:textId="1A8B91A0">
      <w:pPr>
        <w:pStyle w:val="Heading1"/>
        <w:numPr>
          <w:ilvl w:val="0"/>
          <w:numId w:val="0"/>
        </w:numPr>
        <w:ind w:left="540" w:hanging="540"/>
        <w:jc w:val="center"/>
        <w:rPr>
          <w:noProof/>
        </w:rPr>
      </w:pPr>
      <w:bookmarkStart w:name="_Toc160891951" w:id="14"/>
      <w:r w:rsidRPr="00BB61B6">
        <w:rPr>
          <w:noProof/>
        </w:rPr>
        <w:t>REFERENCE LIST</w:t>
      </w:r>
      <w:bookmarkEnd w:id="14"/>
    </w:p>
    <w:p w:rsidRPr="00BB61B6" w:rsidR="0014753E" w:rsidP="00BB61B6" w:rsidRDefault="0014753E" w14:paraId="3085BD92" w14:textId="1C2BF038">
      <w:pPr>
        <w:spacing w:after="120"/>
      </w:pPr>
      <w:r w:rsidRPr="00BB61B6">
        <w:t xml:space="preserve">The following is a list of document references that are controlled versions maintained on the </w:t>
      </w:r>
      <w:r w:rsidR="00E93065">
        <w:t>ARIA Group</w:t>
      </w:r>
      <w:r w:rsidRPr="00BB61B6">
        <w:t xml:space="preserve"> SharePoint server.</w:t>
      </w:r>
    </w:p>
    <w:tbl>
      <w:tblPr>
        <w:tblStyle w:val="GridTable4-Accent3"/>
        <w:tblW w:w="0" w:type="auto"/>
        <w:jc w:val="center"/>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6" w:space="0"/>
          <w:insideV w:val="single" w:color="000000" w:themeColor="text1" w:sz="6" w:space="0"/>
        </w:tblBorders>
        <w:tblLook w:val="04A0" w:firstRow="1" w:lastRow="0" w:firstColumn="1" w:lastColumn="0" w:noHBand="0" w:noVBand="1"/>
      </w:tblPr>
      <w:tblGrid>
        <w:gridCol w:w="10050"/>
      </w:tblGrid>
      <w:tr w:rsidRPr="00BB61B6" w:rsidR="0014753E" w:rsidTr="00C26C84" w14:paraId="4FD8CAD2"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50" w:type="dxa"/>
          </w:tcPr>
          <w:p w:rsidRPr="00BB61B6" w:rsidR="0014753E" w:rsidP="00BB61B6" w:rsidRDefault="0014753E" w14:paraId="4ED80230" w14:textId="7A1C4D0A">
            <w:pPr>
              <w:spacing w:before="80" w:after="80"/>
              <w:jc w:val="center"/>
            </w:pPr>
            <w:r w:rsidRPr="00BB61B6">
              <w:t>DOCUMENT REFERENCES</w:t>
            </w:r>
          </w:p>
        </w:tc>
      </w:tr>
      <w:tr w:rsidRPr="00BB61B6" w:rsidR="0014753E" w:rsidTr="00C26C84" w14:paraId="775563B8"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50" w:type="dxa"/>
          </w:tcPr>
          <w:p w:rsidRPr="00BB61B6" w:rsidR="0014753E" w:rsidP="00BB61B6" w:rsidRDefault="0070258D" w14:paraId="4A10889A" w14:textId="75D17EAE">
            <w:pPr>
              <w:spacing w:before="40" w:after="20"/>
              <w:rPr>
                <w:b w:val="0"/>
                <w:bCs w:val="0"/>
              </w:rPr>
            </w:pPr>
            <w:r>
              <w:rPr>
                <w:b w:val="0"/>
                <w:bCs w:val="0"/>
              </w:rPr>
              <w:t>ARIA Group</w:t>
            </w:r>
            <w:r w:rsidRPr="00BB61B6" w:rsidR="004638B3">
              <w:rPr>
                <w:b w:val="0"/>
                <w:bCs w:val="0"/>
              </w:rPr>
              <w:t xml:space="preserve"> </w:t>
            </w:r>
            <w:r w:rsidRPr="00BB61B6" w:rsidR="0014753E">
              <w:rPr>
                <w:b w:val="0"/>
                <w:bCs w:val="0"/>
              </w:rPr>
              <w:t>Network Diagram</w:t>
            </w:r>
          </w:p>
        </w:tc>
      </w:tr>
      <w:tr w:rsidRPr="00BB61B6" w:rsidR="0014753E" w:rsidTr="00C26C84" w14:paraId="154A3C5B" w14:textId="77777777">
        <w:trPr>
          <w:jc w:val="center"/>
        </w:trPr>
        <w:tc>
          <w:tcPr>
            <w:cnfStyle w:val="001000000000" w:firstRow="0" w:lastRow="0" w:firstColumn="1" w:lastColumn="0" w:oddVBand="0" w:evenVBand="0" w:oddHBand="0" w:evenHBand="0" w:firstRowFirstColumn="0" w:firstRowLastColumn="0" w:lastRowFirstColumn="0" w:lastRowLastColumn="0"/>
            <w:tcW w:w="10050" w:type="dxa"/>
          </w:tcPr>
          <w:p w:rsidRPr="00BB61B6" w:rsidR="0014753E" w:rsidP="00BB61B6" w:rsidRDefault="0070258D" w14:paraId="21DF79A4" w14:textId="556AEE3A">
            <w:pPr>
              <w:spacing w:before="40" w:after="20"/>
              <w:rPr>
                <w:b w:val="0"/>
                <w:bCs w:val="0"/>
              </w:rPr>
            </w:pPr>
            <w:r>
              <w:rPr>
                <w:b w:val="0"/>
                <w:bCs w:val="0"/>
              </w:rPr>
              <w:t>ARIA Group</w:t>
            </w:r>
            <w:r w:rsidRPr="00BB61B6" w:rsidR="004638B3">
              <w:rPr>
                <w:b w:val="0"/>
                <w:bCs w:val="0"/>
              </w:rPr>
              <w:t xml:space="preserve"> </w:t>
            </w:r>
            <w:r>
              <w:rPr>
                <w:b w:val="0"/>
                <w:bCs w:val="0"/>
              </w:rPr>
              <w:t>Business Information Systems Map v1.0 Rev June 2024</w:t>
            </w:r>
          </w:p>
        </w:tc>
      </w:tr>
      <w:tr w:rsidRPr="00BB61B6" w:rsidR="0014753E" w:rsidTr="00C26C84" w14:paraId="28FFB16E"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50" w:type="dxa"/>
          </w:tcPr>
          <w:p w:rsidRPr="00BB61B6" w:rsidR="0014753E" w:rsidP="00BB61B6" w:rsidRDefault="0070258D" w14:paraId="5BFA363D" w14:textId="18D763EF">
            <w:pPr>
              <w:spacing w:before="40" w:after="20"/>
              <w:rPr>
                <w:b w:val="0"/>
                <w:bCs w:val="0"/>
              </w:rPr>
            </w:pPr>
            <w:r>
              <w:rPr>
                <w:b w:val="0"/>
                <w:bCs w:val="0"/>
              </w:rPr>
              <w:t>ARIA Group</w:t>
            </w:r>
            <w:r w:rsidRPr="00BB61B6" w:rsidR="0014753E">
              <w:rPr>
                <w:b w:val="0"/>
                <w:bCs w:val="0"/>
              </w:rPr>
              <w:t xml:space="preserve"> </w:t>
            </w:r>
            <w:r>
              <w:rPr>
                <w:b w:val="0"/>
                <w:bCs w:val="0"/>
              </w:rPr>
              <w:t>Information Security Policy</w:t>
            </w:r>
          </w:p>
        </w:tc>
      </w:tr>
      <w:tr w:rsidRPr="00BB61B6" w:rsidR="0014753E" w:rsidTr="00C26C84" w14:paraId="535C559A" w14:textId="77777777">
        <w:trPr>
          <w:jc w:val="center"/>
        </w:trPr>
        <w:tc>
          <w:tcPr>
            <w:cnfStyle w:val="001000000000" w:firstRow="0" w:lastRow="0" w:firstColumn="1" w:lastColumn="0" w:oddVBand="0" w:evenVBand="0" w:oddHBand="0" w:evenHBand="0" w:firstRowFirstColumn="0" w:firstRowLastColumn="0" w:lastRowFirstColumn="0" w:lastRowLastColumn="0"/>
            <w:tcW w:w="10050" w:type="dxa"/>
          </w:tcPr>
          <w:p w:rsidRPr="00BB61B6" w:rsidR="0014753E" w:rsidP="00BB61B6" w:rsidRDefault="0070258D" w14:paraId="744698AF" w14:textId="0A6FF637">
            <w:pPr>
              <w:spacing w:before="40" w:after="20"/>
              <w:rPr>
                <w:b w:val="0"/>
                <w:bCs w:val="0"/>
              </w:rPr>
            </w:pPr>
            <w:r>
              <w:rPr>
                <w:b w:val="0"/>
                <w:bCs w:val="0"/>
              </w:rPr>
              <w:t>ARIA Group</w:t>
            </w:r>
            <w:r w:rsidRPr="00BB61B6" w:rsidR="004638B3">
              <w:rPr>
                <w:b w:val="0"/>
                <w:bCs w:val="0"/>
              </w:rPr>
              <w:t xml:space="preserve"> </w:t>
            </w:r>
            <w:r w:rsidRPr="00BB61B6" w:rsidR="0014753E">
              <w:rPr>
                <w:b w:val="0"/>
                <w:bCs w:val="0"/>
              </w:rPr>
              <w:t>Approved and Installed Software Listing</w:t>
            </w:r>
          </w:p>
        </w:tc>
      </w:tr>
      <w:tr w:rsidRPr="00BB61B6" w:rsidR="0014753E" w:rsidTr="00C26C84" w14:paraId="587A261A"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50" w:type="dxa"/>
          </w:tcPr>
          <w:p w:rsidRPr="00BB61B6" w:rsidR="0014753E" w:rsidP="00BB61B6" w:rsidRDefault="0070258D" w14:paraId="184CE1AB" w14:textId="703D01BC">
            <w:pPr>
              <w:spacing w:before="40" w:after="20"/>
              <w:rPr>
                <w:b w:val="0"/>
                <w:bCs w:val="0"/>
                <w:lang w:val="fr-FR"/>
              </w:rPr>
            </w:pPr>
            <w:r>
              <w:rPr>
                <w:b w:val="0"/>
                <w:bCs w:val="0"/>
                <w:lang w:val="fr-FR"/>
              </w:rPr>
              <w:t>ARIA Group</w:t>
            </w:r>
            <w:r w:rsidRPr="00BB61B6" w:rsidR="004638B3">
              <w:rPr>
                <w:b w:val="0"/>
                <w:bCs w:val="0"/>
                <w:lang w:val="fr-FR"/>
              </w:rPr>
              <w:t xml:space="preserve"> </w:t>
            </w:r>
            <w:r w:rsidRPr="00BB61B6" w:rsidR="0014753E">
              <w:rPr>
                <w:b w:val="0"/>
                <w:bCs w:val="0"/>
                <w:lang w:val="fr-FR"/>
              </w:rPr>
              <w:t>Ports, Protocols and Services Matrix (PPSM)</w:t>
            </w:r>
          </w:p>
        </w:tc>
      </w:tr>
      <w:tr w:rsidRPr="00BB61B6" w:rsidR="0014753E" w:rsidTr="00C26C84" w14:paraId="1E9ADD96" w14:textId="77777777">
        <w:trPr>
          <w:jc w:val="center"/>
        </w:trPr>
        <w:tc>
          <w:tcPr>
            <w:cnfStyle w:val="001000000000" w:firstRow="0" w:lastRow="0" w:firstColumn="1" w:lastColumn="0" w:oddVBand="0" w:evenVBand="0" w:oddHBand="0" w:evenHBand="0" w:firstRowFirstColumn="0" w:firstRowLastColumn="0" w:lastRowFirstColumn="0" w:lastRowLastColumn="0"/>
            <w:tcW w:w="10050" w:type="dxa"/>
          </w:tcPr>
          <w:p w:rsidRPr="00BB61B6" w:rsidR="0014753E" w:rsidP="00BB61B6" w:rsidRDefault="0070258D" w14:paraId="7A3000C7" w14:textId="7EA460A4">
            <w:pPr>
              <w:spacing w:before="40" w:after="20"/>
              <w:rPr>
                <w:b w:val="0"/>
                <w:bCs w:val="0"/>
              </w:rPr>
            </w:pPr>
            <w:r>
              <w:rPr>
                <w:b w:val="0"/>
                <w:bCs w:val="0"/>
              </w:rPr>
              <w:t>ARIA Group</w:t>
            </w:r>
            <w:r w:rsidRPr="00BB61B6" w:rsidR="004638B3">
              <w:rPr>
                <w:b w:val="0"/>
                <w:bCs w:val="0"/>
              </w:rPr>
              <w:t xml:space="preserve"> </w:t>
            </w:r>
            <w:r w:rsidRPr="00BB61B6" w:rsidR="0014753E">
              <w:rPr>
                <w:b w:val="0"/>
                <w:bCs w:val="0"/>
              </w:rPr>
              <w:t>STIG</w:t>
            </w:r>
            <w:r w:rsidRPr="00BB61B6" w:rsidR="002F195A">
              <w:rPr>
                <w:b w:val="0"/>
                <w:bCs w:val="0"/>
              </w:rPr>
              <w:t>s</w:t>
            </w:r>
            <w:r w:rsidRPr="00BB61B6" w:rsidR="0014753E">
              <w:rPr>
                <w:b w:val="0"/>
                <w:bCs w:val="0"/>
              </w:rPr>
              <w:t xml:space="preserve"> &amp; SCAP Results</w:t>
            </w:r>
          </w:p>
        </w:tc>
      </w:tr>
      <w:tr w:rsidRPr="00BB61B6" w:rsidR="0014753E" w:rsidTr="00C26C84" w14:paraId="7344AD46"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50" w:type="dxa"/>
          </w:tcPr>
          <w:p w:rsidRPr="00BB61B6" w:rsidR="0014753E" w:rsidP="00BB61B6" w:rsidRDefault="0070258D" w14:paraId="363390BF" w14:textId="76E5C224">
            <w:pPr>
              <w:spacing w:before="40" w:after="20"/>
              <w:rPr>
                <w:b w:val="0"/>
                <w:bCs w:val="0"/>
              </w:rPr>
            </w:pPr>
            <w:r>
              <w:rPr>
                <w:b w:val="0"/>
                <w:bCs w:val="0"/>
              </w:rPr>
              <w:t>ARIA Group</w:t>
            </w:r>
            <w:r w:rsidRPr="00BB61B6" w:rsidR="004638B3">
              <w:rPr>
                <w:b w:val="0"/>
                <w:bCs w:val="0"/>
              </w:rPr>
              <w:t xml:space="preserve"> </w:t>
            </w:r>
            <w:r w:rsidRPr="00BB61B6" w:rsidR="0014753E">
              <w:rPr>
                <w:b w:val="0"/>
                <w:bCs w:val="0"/>
              </w:rPr>
              <w:t>Remote User Access Policy</w:t>
            </w:r>
            <w:r w:rsidRPr="00BB61B6" w:rsidR="008C0490">
              <w:rPr>
                <w:b w:val="0"/>
                <w:bCs w:val="0"/>
              </w:rPr>
              <w:t xml:space="preserve"> </w:t>
            </w:r>
          </w:p>
        </w:tc>
      </w:tr>
      <w:tr w:rsidRPr="00BB61B6" w:rsidR="0014753E" w:rsidTr="00C26C84" w14:paraId="37141445" w14:textId="77777777">
        <w:trPr>
          <w:jc w:val="center"/>
        </w:trPr>
        <w:tc>
          <w:tcPr>
            <w:cnfStyle w:val="001000000000" w:firstRow="0" w:lastRow="0" w:firstColumn="1" w:lastColumn="0" w:oddVBand="0" w:evenVBand="0" w:oddHBand="0" w:evenHBand="0" w:firstRowFirstColumn="0" w:firstRowLastColumn="0" w:lastRowFirstColumn="0" w:lastRowLastColumn="0"/>
            <w:tcW w:w="10050" w:type="dxa"/>
          </w:tcPr>
          <w:p w:rsidRPr="00BB61B6" w:rsidR="0014753E" w:rsidP="00BB61B6" w:rsidRDefault="0070258D" w14:paraId="2CB857FB" w14:textId="617B3740">
            <w:pPr>
              <w:spacing w:before="40" w:after="20"/>
              <w:rPr>
                <w:b w:val="0"/>
                <w:bCs w:val="0"/>
              </w:rPr>
            </w:pPr>
            <w:r>
              <w:rPr>
                <w:b w:val="0"/>
                <w:bCs w:val="0"/>
              </w:rPr>
              <w:t>ARIA Group</w:t>
            </w:r>
            <w:r w:rsidRPr="00BB61B6" w:rsidR="004638B3">
              <w:rPr>
                <w:b w:val="0"/>
                <w:bCs w:val="0"/>
              </w:rPr>
              <w:t xml:space="preserve"> Remote User (</w:t>
            </w:r>
            <w:r w:rsidRPr="00BB61B6" w:rsidR="0014753E">
              <w:rPr>
                <w:b w:val="0"/>
                <w:bCs w:val="0"/>
              </w:rPr>
              <w:t>Telework</w:t>
            </w:r>
            <w:r w:rsidRPr="00BB61B6" w:rsidR="004638B3">
              <w:rPr>
                <w:b w:val="0"/>
                <w:bCs w:val="0"/>
              </w:rPr>
              <w:t>)</w:t>
            </w:r>
            <w:r w:rsidRPr="00BB61B6" w:rsidR="0014753E">
              <w:rPr>
                <w:b w:val="0"/>
                <w:bCs w:val="0"/>
              </w:rPr>
              <w:t xml:space="preserve"> Policy</w:t>
            </w:r>
            <w:r w:rsidRPr="00BB61B6" w:rsidR="004638B3">
              <w:rPr>
                <w:b w:val="0"/>
                <w:bCs w:val="0"/>
              </w:rPr>
              <w:t xml:space="preserve"> and Procedure</w:t>
            </w:r>
          </w:p>
        </w:tc>
      </w:tr>
      <w:tr w:rsidRPr="00BB61B6" w:rsidR="0014753E" w:rsidTr="00C26C84" w14:paraId="629F8A4E"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50" w:type="dxa"/>
          </w:tcPr>
          <w:p w:rsidRPr="0070258D" w:rsidR="0014753E" w:rsidP="00BB61B6" w:rsidRDefault="0070258D" w14:paraId="185A7DF9" w14:textId="53984608">
            <w:pPr>
              <w:spacing w:before="40" w:after="20"/>
              <w:rPr>
                <w:b w:val="0"/>
                <w:bCs w:val="0"/>
              </w:rPr>
            </w:pPr>
            <w:r w:rsidRPr="0070258D">
              <w:rPr>
                <w:b w:val="0"/>
                <w:bCs w:val="0"/>
              </w:rPr>
              <w:t>ARIA Group</w:t>
            </w:r>
            <w:r w:rsidRPr="0070258D" w:rsidR="004638B3">
              <w:rPr>
                <w:b w:val="0"/>
                <w:bCs w:val="0"/>
              </w:rPr>
              <w:t xml:space="preserve"> </w:t>
            </w:r>
            <w:r w:rsidRPr="0070258D" w:rsidR="0014753E">
              <w:rPr>
                <w:b w:val="0"/>
                <w:bCs w:val="0"/>
              </w:rPr>
              <w:t>Inside</w:t>
            </w:r>
            <w:r w:rsidRPr="0070258D" w:rsidR="002F195A">
              <w:rPr>
                <w:b w:val="0"/>
                <w:bCs w:val="0"/>
              </w:rPr>
              <w:t>r</w:t>
            </w:r>
            <w:r w:rsidRPr="0070258D" w:rsidR="0014753E">
              <w:rPr>
                <w:b w:val="0"/>
                <w:bCs w:val="0"/>
              </w:rPr>
              <w:t xml:space="preserve"> Threat P</w:t>
            </w:r>
            <w:r w:rsidRPr="0070258D" w:rsidR="002F195A">
              <w:rPr>
                <w:b w:val="0"/>
                <w:bCs w:val="0"/>
              </w:rPr>
              <w:t>olicy and Plan</w:t>
            </w:r>
          </w:p>
        </w:tc>
      </w:tr>
    </w:tbl>
    <w:p w:rsidRPr="00BB61B6" w:rsidR="008D5CA9" w:rsidP="00BB61B6" w:rsidRDefault="008D5CA9" w14:paraId="5F1FEBAB" w14:textId="77777777">
      <w:pPr>
        <w:rPr>
          <w:rFonts w:cstheme="minorHAnsi"/>
          <w:b/>
          <w:bCs/>
          <w:noProof/>
        </w:rPr>
      </w:pPr>
    </w:p>
    <w:p w:rsidRPr="00BB61B6" w:rsidR="008D5CA9" w:rsidP="00BB61B6" w:rsidRDefault="008D5CA9" w14:paraId="37838D92" w14:textId="61D7017E">
      <w:pPr>
        <w:rPr>
          <w:rFonts w:cstheme="minorHAnsi"/>
        </w:rPr>
        <w:sectPr w:rsidRPr="00BB61B6" w:rsidR="008D5CA9" w:rsidSect="00FF5E77">
          <w:headerReference w:type="even" r:id="rId15"/>
          <w:headerReference w:type="default" r:id="rId16"/>
          <w:footerReference w:type="default" r:id="rId17"/>
          <w:headerReference w:type="first" r:id="rId18"/>
          <w:pgSz w:w="12240" w:h="15840" w:orient="portrait"/>
          <w:pgMar w:top="1440" w:right="1080" w:bottom="1440" w:left="1080" w:header="720" w:footer="720" w:gutter="0"/>
          <w:pgNumType w:fmt="lowerRoman" w:start="1"/>
          <w:cols w:space="720"/>
          <w:docGrid w:linePitch="360"/>
        </w:sectPr>
      </w:pPr>
    </w:p>
    <w:p w:rsidRPr="00BB61B6" w:rsidR="00B0255C" w:rsidP="00BB61B6" w:rsidRDefault="00B0255C" w14:paraId="1BD55DFB" w14:textId="77777777">
      <w:pPr>
        <w:pStyle w:val="Heading1"/>
      </w:pPr>
      <w:bookmarkStart w:name="_Toc160891952" w:id="19"/>
      <w:bookmarkEnd w:id="0"/>
      <w:r w:rsidRPr="00BB61B6">
        <w:t>SYSTEM IDENTIFICATION</w:t>
      </w:r>
      <w:bookmarkEnd w:id="19"/>
    </w:p>
    <w:p w:rsidRPr="00BB61B6" w:rsidR="00B0255C" w:rsidP="00BB61B6" w:rsidRDefault="00B0255C" w14:paraId="638321F9" w14:textId="77777777">
      <w:pPr>
        <w:pStyle w:val="Header"/>
      </w:pPr>
    </w:p>
    <w:p w:rsidRPr="00BB61B6" w:rsidR="00B0255C" w:rsidP="00BB61B6" w:rsidRDefault="00B0255C" w14:paraId="38BB4BB6" w14:textId="3416FC22">
      <w:pPr>
        <w:pStyle w:val="Heading2"/>
      </w:pPr>
      <w:bookmarkStart w:name="_Toc160891953" w:id="20"/>
      <w:r w:rsidRPr="00BB61B6">
        <w:t xml:space="preserve">System Name/Title: </w:t>
      </w:r>
      <w:r w:rsidR="00E93065">
        <w:t>ARIA Group</w:t>
      </w:r>
      <w:r w:rsidRPr="00BB61B6">
        <w:t xml:space="preserve"> Enterprise Network</w:t>
      </w:r>
      <w:bookmarkEnd w:id="20"/>
    </w:p>
    <w:p w:rsidRPr="00BB61B6" w:rsidR="00B0255C" w:rsidP="00BB61B6" w:rsidRDefault="00B0255C" w14:paraId="0454616F" w14:textId="77777777">
      <w:pPr>
        <w:pStyle w:val="Header"/>
      </w:pPr>
    </w:p>
    <w:p w:rsidRPr="00BB61B6" w:rsidR="00B0255C" w:rsidP="00BB61B6" w:rsidRDefault="00B0255C" w14:paraId="342A8A69" w14:textId="77777777">
      <w:pPr>
        <w:pStyle w:val="Heading3"/>
      </w:pPr>
      <w:bookmarkStart w:name="_Toc160891954" w:id="21"/>
      <w:r w:rsidRPr="00BB61B6">
        <w:t>System Categorization:  Moderate Impact for Confidentiality</w:t>
      </w:r>
      <w:bookmarkEnd w:id="21"/>
      <w:r w:rsidRPr="00BB61B6">
        <w:t xml:space="preserve"> </w:t>
      </w:r>
    </w:p>
    <w:p w:rsidRPr="00BB61B6" w:rsidR="00B0255C" w:rsidP="00BB61B6" w:rsidRDefault="00B0255C" w14:paraId="5F0CA2A1" w14:textId="77777777">
      <w:pPr>
        <w:rPr>
          <w:bCs/>
        </w:rPr>
      </w:pPr>
    </w:p>
    <w:p w:rsidRPr="00BB61B6" w:rsidR="00B0255C" w:rsidP="00BB61B6" w:rsidRDefault="00B0255C" w14:paraId="02C7D515" w14:textId="78F3D9A1">
      <w:pPr>
        <w:pStyle w:val="Heading3"/>
        <w:rPr>
          <w:lang w:val="fr-FR"/>
        </w:rPr>
      </w:pPr>
      <w:bookmarkStart w:name="_Toc160891955" w:id="22"/>
      <w:r w:rsidRPr="00BB61B6">
        <w:rPr>
          <w:lang w:val="fr-FR"/>
        </w:rPr>
        <w:t xml:space="preserve">System Unique Identifier :  </w:t>
      </w:r>
      <w:r w:rsidR="00E93065">
        <w:rPr>
          <w:lang w:val="fr-FR"/>
        </w:rPr>
        <w:t>ARIA Group</w:t>
      </w:r>
      <w:r w:rsidRPr="00BB61B6">
        <w:rPr>
          <w:lang w:val="fr-FR"/>
        </w:rPr>
        <w:t xml:space="preserve"> Enterprise Network</w:t>
      </w:r>
      <w:bookmarkEnd w:id="22"/>
    </w:p>
    <w:p w:rsidRPr="00BB61B6" w:rsidR="00B0255C" w:rsidP="00BB61B6" w:rsidRDefault="00B0255C" w14:paraId="47462AE5" w14:textId="77777777">
      <w:pPr>
        <w:rPr>
          <w:bCs/>
          <w:lang w:val="fr-FR"/>
        </w:rPr>
      </w:pPr>
    </w:p>
    <w:p w:rsidRPr="00BB61B6" w:rsidR="00B0255C" w:rsidP="00BB61B6" w:rsidRDefault="00B0255C" w14:paraId="69E869BC" w14:textId="77777777">
      <w:pPr>
        <w:pStyle w:val="Heading2"/>
      </w:pPr>
      <w:bookmarkStart w:name="_Toc160891956" w:id="23"/>
      <w:r w:rsidRPr="00BB61B6">
        <w:t>Responsible Organization:</w:t>
      </w:r>
      <w:bookmarkEnd w:id="23"/>
      <w:r w:rsidRPr="00BB61B6">
        <w:t xml:space="preserve"> </w:t>
      </w:r>
    </w:p>
    <w:tbl>
      <w:tblPr>
        <w:tblW w:w="9990"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ook w:val="0000" w:firstRow="0" w:lastRow="0" w:firstColumn="0" w:lastColumn="0" w:noHBand="0" w:noVBand="0"/>
      </w:tblPr>
      <w:tblGrid>
        <w:gridCol w:w="2055"/>
        <w:gridCol w:w="7935"/>
      </w:tblGrid>
      <w:tr w:rsidRPr="00BB61B6" w:rsidR="00B0255C" w:rsidTr="00FA6521" w14:paraId="3E598BCF" w14:textId="77777777">
        <w:trPr>
          <w:cantSplit/>
          <w:trHeight w:val="56"/>
          <w:jc w:val="center"/>
        </w:trPr>
        <w:tc>
          <w:tcPr>
            <w:tcW w:w="2055" w:type="dxa"/>
            <w:shd w:val="clear" w:color="auto" w:fill="D9D9D9" w:themeFill="background1" w:themeFillShade="D9"/>
          </w:tcPr>
          <w:p w:rsidRPr="00BB61B6" w:rsidR="00B0255C" w:rsidP="00BB61B6" w:rsidRDefault="00B0255C" w14:paraId="26215544" w14:textId="77777777">
            <w:pPr>
              <w:rPr>
                <w:b/>
                <w:bCs/>
              </w:rPr>
            </w:pPr>
            <w:r w:rsidRPr="00BB61B6">
              <w:rPr>
                <w:b/>
                <w:bCs/>
              </w:rPr>
              <w:t>Name:</w:t>
            </w:r>
          </w:p>
        </w:tc>
        <w:tc>
          <w:tcPr>
            <w:tcW w:w="7935" w:type="dxa"/>
          </w:tcPr>
          <w:p w:rsidRPr="00BB61B6" w:rsidR="00B0255C" w:rsidP="00BB61B6" w:rsidRDefault="00B0255C" w14:paraId="50D2B43E" w14:textId="545FAF5F">
            <w:pPr>
              <w:snapToGrid w:val="0"/>
            </w:pPr>
          </w:p>
        </w:tc>
      </w:tr>
      <w:tr w:rsidRPr="00BB61B6" w:rsidR="00B0255C" w:rsidTr="00FA6521" w14:paraId="58D2F6BE" w14:textId="77777777">
        <w:trPr>
          <w:cantSplit/>
          <w:trHeight w:val="56"/>
          <w:jc w:val="center"/>
        </w:trPr>
        <w:tc>
          <w:tcPr>
            <w:tcW w:w="2055" w:type="dxa"/>
            <w:shd w:val="clear" w:color="auto" w:fill="D9D9D9" w:themeFill="background1" w:themeFillShade="D9"/>
          </w:tcPr>
          <w:p w:rsidRPr="00BB61B6" w:rsidR="00B0255C" w:rsidP="00BB61B6" w:rsidRDefault="00B0255C" w14:paraId="0C556383" w14:textId="77777777">
            <w:pPr>
              <w:rPr>
                <w:b/>
                <w:bCs/>
              </w:rPr>
            </w:pPr>
            <w:r w:rsidRPr="00BB61B6">
              <w:rPr>
                <w:b/>
                <w:bCs/>
              </w:rPr>
              <w:t>Address:</w:t>
            </w:r>
          </w:p>
        </w:tc>
        <w:tc>
          <w:tcPr>
            <w:tcW w:w="7935" w:type="dxa"/>
          </w:tcPr>
          <w:p w:rsidRPr="00BB61B6" w:rsidR="00B0255C" w:rsidP="00BB61B6" w:rsidRDefault="00B0255C" w14:paraId="42D74DDD" w14:textId="75D7B988">
            <w:pPr>
              <w:snapToGrid w:val="0"/>
            </w:pPr>
          </w:p>
        </w:tc>
      </w:tr>
      <w:tr w:rsidRPr="00BB61B6" w:rsidR="00B0255C" w:rsidTr="00FA6521" w14:paraId="13687070" w14:textId="77777777">
        <w:trPr>
          <w:cantSplit/>
          <w:trHeight w:val="56"/>
          <w:jc w:val="center"/>
        </w:trPr>
        <w:tc>
          <w:tcPr>
            <w:tcW w:w="2055" w:type="dxa"/>
            <w:shd w:val="clear" w:color="auto" w:fill="D9D9D9" w:themeFill="background1" w:themeFillShade="D9"/>
          </w:tcPr>
          <w:p w:rsidRPr="00BB61B6" w:rsidR="00B0255C" w:rsidP="00BB61B6" w:rsidRDefault="00B0255C" w14:paraId="3050C099" w14:textId="77777777">
            <w:pPr>
              <w:rPr>
                <w:b/>
                <w:bCs/>
              </w:rPr>
            </w:pPr>
            <w:r w:rsidRPr="00BB61B6">
              <w:rPr>
                <w:b/>
                <w:bCs/>
              </w:rPr>
              <w:t>Phone:</w:t>
            </w:r>
          </w:p>
        </w:tc>
        <w:tc>
          <w:tcPr>
            <w:tcW w:w="7935" w:type="dxa"/>
          </w:tcPr>
          <w:p w:rsidRPr="00BB61B6" w:rsidR="00B0255C" w:rsidP="00BB61B6" w:rsidRDefault="00B0255C" w14:paraId="24F984CD" w14:textId="0241FA3F">
            <w:pPr>
              <w:snapToGrid w:val="0"/>
            </w:pPr>
          </w:p>
        </w:tc>
      </w:tr>
    </w:tbl>
    <w:p w:rsidRPr="00BB61B6" w:rsidR="00B0255C" w:rsidP="00BB61B6" w:rsidRDefault="00B0255C" w14:paraId="28AE2280" w14:textId="77777777">
      <w:pPr>
        <w:pStyle w:val="Header"/>
      </w:pPr>
    </w:p>
    <w:tbl>
      <w:tblPr>
        <w:tblW w:w="9990"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ook w:val="0000" w:firstRow="0" w:lastRow="0" w:firstColumn="0" w:lastColumn="0" w:noHBand="0" w:noVBand="0"/>
      </w:tblPr>
      <w:tblGrid>
        <w:gridCol w:w="2055"/>
        <w:gridCol w:w="7935"/>
      </w:tblGrid>
      <w:tr w:rsidRPr="00BB61B6" w:rsidR="008C0490" w:rsidTr="00FA6521" w14:paraId="2D6DC033" w14:textId="77777777">
        <w:trPr>
          <w:cantSplit/>
          <w:trHeight w:val="56"/>
          <w:jc w:val="center"/>
        </w:trPr>
        <w:tc>
          <w:tcPr>
            <w:tcW w:w="2055" w:type="dxa"/>
            <w:shd w:val="clear" w:color="auto" w:fill="D9D9D9" w:themeFill="background1" w:themeFillShade="D9"/>
          </w:tcPr>
          <w:p w:rsidRPr="00BB61B6" w:rsidR="008C0490" w:rsidP="00BB61B6" w:rsidRDefault="008C0490" w14:paraId="45729945" w14:textId="77777777">
            <w:pPr>
              <w:rPr>
                <w:b/>
                <w:bCs/>
              </w:rPr>
            </w:pPr>
            <w:r w:rsidRPr="00BB61B6">
              <w:rPr>
                <w:b/>
                <w:bCs/>
              </w:rPr>
              <w:t>Name:</w:t>
            </w:r>
          </w:p>
        </w:tc>
        <w:tc>
          <w:tcPr>
            <w:tcW w:w="7935" w:type="dxa"/>
          </w:tcPr>
          <w:p w:rsidRPr="00BB61B6" w:rsidR="00EA655B" w:rsidP="00BB61B6" w:rsidRDefault="00EA655B" w14:paraId="2B9FD2FB" w14:textId="78B07D1B">
            <w:pPr>
              <w:snapToGrid w:val="0"/>
            </w:pPr>
            <w:r>
              <w:t xml:space="preserve"> </w:t>
            </w:r>
          </w:p>
        </w:tc>
      </w:tr>
      <w:tr w:rsidRPr="00BB61B6" w:rsidR="008C0490" w:rsidTr="00FA6521" w14:paraId="33C93E7D" w14:textId="77777777">
        <w:trPr>
          <w:cantSplit/>
          <w:trHeight w:val="56"/>
          <w:jc w:val="center"/>
        </w:trPr>
        <w:tc>
          <w:tcPr>
            <w:tcW w:w="2055" w:type="dxa"/>
            <w:shd w:val="clear" w:color="auto" w:fill="D9D9D9" w:themeFill="background1" w:themeFillShade="D9"/>
          </w:tcPr>
          <w:p w:rsidRPr="00BB61B6" w:rsidR="008C0490" w:rsidP="00BB61B6" w:rsidRDefault="008C0490" w14:paraId="66733646" w14:textId="77777777">
            <w:pPr>
              <w:rPr>
                <w:b/>
                <w:bCs/>
              </w:rPr>
            </w:pPr>
            <w:r w:rsidRPr="00BB61B6">
              <w:rPr>
                <w:b/>
                <w:bCs/>
              </w:rPr>
              <w:t>Address:</w:t>
            </w:r>
          </w:p>
        </w:tc>
        <w:tc>
          <w:tcPr>
            <w:tcW w:w="7935" w:type="dxa"/>
          </w:tcPr>
          <w:p w:rsidRPr="00BB61B6" w:rsidR="008C0490" w:rsidP="00BB61B6" w:rsidRDefault="008C0490" w14:paraId="6CF5FBC9" w14:textId="6FF5976E">
            <w:pPr>
              <w:snapToGrid w:val="0"/>
            </w:pPr>
          </w:p>
        </w:tc>
      </w:tr>
      <w:tr w:rsidRPr="00BB61B6" w:rsidR="008C0490" w:rsidTr="00FA6521" w14:paraId="7CDFEA05" w14:textId="77777777">
        <w:trPr>
          <w:cantSplit/>
          <w:trHeight w:val="56"/>
          <w:jc w:val="center"/>
        </w:trPr>
        <w:tc>
          <w:tcPr>
            <w:tcW w:w="2055" w:type="dxa"/>
            <w:shd w:val="clear" w:color="auto" w:fill="D9D9D9" w:themeFill="background1" w:themeFillShade="D9"/>
          </w:tcPr>
          <w:p w:rsidRPr="00BB61B6" w:rsidR="008C0490" w:rsidP="00BB61B6" w:rsidRDefault="008C0490" w14:paraId="4A6F0D9D" w14:textId="77777777">
            <w:pPr>
              <w:rPr>
                <w:b/>
                <w:bCs/>
              </w:rPr>
            </w:pPr>
            <w:r w:rsidRPr="00BB61B6">
              <w:rPr>
                <w:b/>
                <w:bCs/>
              </w:rPr>
              <w:t>Phone:</w:t>
            </w:r>
          </w:p>
        </w:tc>
        <w:tc>
          <w:tcPr>
            <w:tcW w:w="7935" w:type="dxa"/>
          </w:tcPr>
          <w:p w:rsidRPr="00BB61B6" w:rsidR="008C0490" w:rsidP="00BB61B6" w:rsidRDefault="008C0490" w14:paraId="216A0F76" w14:textId="3BBF4EEC">
            <w:pPr>
              <w:snapToGrid w:val="0"/>
            </w:pPr>
          </w:p>
        </w:tc>
      </w:tr>
    </w:tbl>
    <w:p w:rsidRPr="00BB61B6" w:rsidR="008C0490" w:rsidP="00BB61B6" w:rsidRDefault="008C0490" w14:paraId="3521BEF3" w14:textId="77777777">
      <w:pPr>
        <w:pStyle w:val="Header"/>
      </w:pPr>
    </w:p>
    <w:p w:rsidRPr="00BB61B6" w:rsidR="00B0255C" w:rsidP="00BB61B6" w:rsidRDefault="00B0255C" w14:paraId="11618367" w14:textId="52362EC0">
      <w:pPr>
        <w:pStyle w:val="Heading3"/>
        <w:rPr>
          <w:b/>
        </w:rPr>
      </w:pPr>
      <w:bookmarkStart w:name="_Toc160891957" w:id="24"/>
      <w:r w:rsidRPr="00BB61B6">
        <w:rPr>
          <w:b/>
        </w:rPr>
        <w:t>Information Owner (</w:t>
      </w:r>
      <w:r w:rsidRPr="00BB61B6">
        <w:t xml:space="preserve">Government </w:t>
      </w:r>
      <w:r w:rsidRPr="00BB61B6" w:rsidR="00CE20F4">
        <w:t>POC</w:t>
      </w:r>
      <w:r w:rsidRPr="00BB61B6">
        <w:t xml:space="preserve"> responsible for providing and/or receiving CUI)</w:t>
      </w:r>
      <w:r w:rsidRPr="00BB61B6">
        <w:rPr>
          <w:b/>
        </w:rPr>
        <w:t>:</w:t>
      </w:r>
      <w:bookmarkEnd w:id="24"/>
    </w:p>
    <w:tbl>
      <w:tblPr>
        <w:tblW w:w="9990"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ook w:val="0000" w:firstRow="0" w:lastRow="0" w:firstColumn="0" w:lastColumn="0" w:noHBand="0" w:noVBand="0"/>
      </w:tblPr>
      <w:tblGrid>
        <w:gridCol w:w="2055"/>
        <w:gridCol w:w="7935"/>
      </w:tblGrid>
      <w:tr w:rsidRPr="00BB61B6" w:rsidR="00B0255C" w:rsidTr="00FA6521" w14:paraId="0BEB69EB" w14:textId="77777777">
        <w:trPr>
          <w:cantSplit/>
          <w:trHeight w:val="56"/>
          <w:jc w:val="center"/>
        </w:trPr>
        <w:tc>
          <w:tcPr>
            <w:tcW w:w="2055" w:type="dxa"/>
            <w:shd w:val="clear" w:color="auto" w:fill="D9D9D9" w:themeFill="background1" w:themeFillShade="D9"/>
          </w:tcPr>
          <w:p w:rsidRPr="00BB61B6" w:rsidR="00B0255C" w:rsidP="00BB61B6" w:rsidRDefault="00B0255C" w14:paraId="64FAC402" w14:textId="77777777">
            <w:pPr>
              <w:rPr>
                <w:b/>
                <w:bCs/>
              </w:rPr>
            </w:pPr>
            <w:r w:rsidRPr="00BB61B6">
              <w:rPr>
                <w:b/>
                <w:bCs/>
              </w:rPr>
              <w:t>Name:</w:t>
            </w:r>
          </w:p>
        </w:tc>
        <w:tc>
          <w:tcPr>
            <w:tcW w:w="7935" w:type="dxa"/>
          </w:tcPr>
          <w:p w:rsidRPr="00BB61B6" w:rsidR="00B0255C" w:rsidP="00BB61B6" w:rsidRDefault="00B0255C" w14:paraId="033E6669" w14:textId="77777777">
            <w:pPr>
              <w:snapToGrid w:val="0"/>
            </w:pPr>
            <w:r w:rsidRPr="00BB61B6">
              <w:t>Department of Defense (Various Agencies/Organizations)</w:t>
            </w:r>
          </w:p>
        </w:tc>
      </w:tr>
      <w:tr w:rsidRPr="00BB61B6" w:rsidR="00B0255C" w:rsidTr="00FA6521" w14:paraId="2A039EAA" w14:textId="77777777">
        <w:trPr>
          <w:cantSplit/>
          <w:trHeight w:val="56"/>
          <w:jc w:val="center"/>
        </w:trPr>
        <w:tc>
          <w:tcPr>
            <w:tcW w:w="2055" w:type="dxa"/>
            <w:shd w:val="clear" w:color="auto" w:fill="D9D9D9" w:themeFill="background1" w:themeFillShade="D9"/>
          </w:tcPr>
          <w:p w:rsidRPr="00BB61B6" w:rsidR="00B0255C" w:rsidP="00BB61B6" w:rsidRDefault="00B0255C" w14:paraId="614B1072" w14:textId="77777777">
            <w:pPr>
              <w:rPr>
                <w:b/>
                <w:bCs/>
              </w:rPr>
            </w:pPr>
            <w:r w:rsidRPr="00BB61B6">
              <w:rPr>
                <w:b/>
                <w:bCs/>
              </w:rPr>
              <w:t>Title:</w:t>
            </w:r>
          </w:p>
        </w:tc>
        <w:tc>
          <w:tcPr>
            <w:tcW w:w="7935" w:type="dxa"/>
          </w:tcPr>
          <w:p w:rsidRPr="00BB61B6" w:rsidR="00B0255C" w:rsidP="00BB61B6" w:rsidRDefault="00B0255C" w14:paraId="17C2DF77" w14:textId="23FD41AB">
            <w:pPr>
              <w:snapToGrid w:val="0"/>
            </w:pPr>
          </w:p>
        </w:tc>
      </w:tr>
      <w:tr w:rsidRPr="00BB61B6" w:rsidR="00B0255C" w:rsidTr="00FA6521" w14:paraId="51FEA16F" w14:textId="77777777">
        <w:trPr>
          <w:cantSplit/>
          <w:trHeight w:val="56"/>
          <w:jc w:val="center"/>
        </w:trPr>
        <w:tc>
          <w:tcPr>
            <w:tcW w:w="2055" w:type="dxa"/>
            <w:shd w:val="clear" w:color="auto" w:fill="D9D9D9" w:themeFill="background1" w:themeFillShade="D9"/>
          </w:tcPr>
          <w:p w:rsidRPr="00BB61B6" w:rsidR="00B0255C" w:rsidP="00BB61B6" w:rsidRDefault="00B0255C" w14:paraId="67EAAFB4" w14:textId="77777777">
            <w:pPr>
              <w:rPr>
                <w:b/>
                <w:bCs/>
              </w:rPr>
            </w:pPr>
            <w:r w:rsidRPr="00BB61B6">
              <w:rPr>
                <w:b/>
                <w:bCs/>
              </w:rPr>
              <w:t>Office Address:</w:t>
            </w:r>
          </w:p>
        </w:tc>
        <w:tc>
          <w:tcPr>
            <w:tcW w:w="7935" w:type="dxa"/>
          </w:tcPr>
          <w:p w:rsidRPr="00BB61B6" w:rsidR="00B0255C" w:rsidP="00BB61B6" w:rsidRDefault="00B0255C" w14:paraId="31638553" w14:textId="45CCFC96">
            <w:pPr>
              <w:snapToGrid w:val="0"/>
            </w:pPr>
          </w:p>
        </w:tc>
      </w:tr>
      <w:tr w:rsidRPr="00BB61B6" w:rsidR="00B0255C" w:rsidTr="00FA6521" w14:paraId="1C39A400" w14:textId="77777777">
        <w:trPr>
          <w:cantSplit/>
          <w:trHeight w:val="56"/>
          <w:jc w:val="center"/>
        </w:trPr>
        <w:tc>
          <w:tcPr>
            <w:tcW w:w="2055" w:type="dxa"/>
            <w:shd w:val="clear" w:color="auto" w:fill="D9D9D9" w:themeFill="background1" w:themeFillShade="D9"/>
          </w:tcPr>
          <w:p w:rsidRPr="00BB61B6" w:rsidR="00B0255C" w:rsidP="00BB61B6" w:rsidRDefault="00B0255C" w14:paraId="308408D3" w14:textId="77777777">
            <w:pPr>
              <w:rPr>
                <w:b/>
                <w:bCs/>
              </w:rPr>
            </w:pPr>
            <w:r w:rsidRPr="00BB61B6">
              <w:rPr>
                <w:b/>
                <w:bCs/>
              </w:rPr>
              <w:t>Work Phone:</w:t>
            </w:r>
          </w:p>
        </w:tc>
        <w:tc>
          <w:tcPr>
            <w:tcW w:w="7935" w:type="dxa"/>
          </w:tcPr>
          <w:p w:rsidRPr="00BB61B6" w:rsidR="00B0255C" w:rsidP="00BB61B6" w:rsidRDefault="00B0255C" w14:paraId="545356E6" w14:textId="6402DA8F">
            <w:pPr>
              <w:snapToGrid w:val="0"/>
            </w:pPr>
          </w:p>
        </w:tc>
      </w:tr>
      <w:tr w:rsidRPr="00BB61B6" w:rsidR="00B0255C" w:rsidTr="00FA6521" w14:paraId="528D1855" w14:textId="77777777">
        <w:trPr>
          <w:cantSplit/>
          <w:trHeight w:val="56"/>
          <w:jc w:val="center"/>
        </w:trPr>
        <w:tc>
          <w:tcPr>
            <w:tcW w:w="2055" w:type="dxa"/>
            <w:shd w:val="clear" w:color="auto" w:fill="D9D9D9" w:themeFill="background1" w:themeFillShade="D9"/>
          </w:tcPr>
          <w:p w:rsidRPr="00BB61B6" w:rsidR="00B0255C" w:rsidP="00BB61B6" w:rsidRDefault="00B0255C" w14:paraId="6A5563CC" w14:textId="77777777">
            <w:pPr>
              <w:rPr>
                <w:b/>
                <w:bCs/>
              </w:rPr>
            </w:pPr>
            <w:r w:rsidRPr="00BB61B6">
              <w:rPr>
                <w:b/>
                <w:bCs/>
              </w:rPr>
              <w:t>e-Mail Address:</w:t>
            </w:r>
          </w:p>
        </w:tc>
        <w:tc>
          <w:tcPr>
            <w:tcW w:w="7935" w:type="dxa"/>
          </w:tcPr>
          <w:p w:rsidRPr="00BB61B6" w:rsidR="00B0255C" w:rsidP="00BB61B6" w:rsidRDefault="00B0255C" w14:paraId="68E2741B" w14:textId="5C879882">
            <w:pPr>
              <w:snapToGrid w:val="0"/>
            </w:pPr>
          </w:p>
        </w:tc>
      </w:tr>
    </w:tbl>
    <w:p w:rsidRPr="00BB61B6" w:rsidR="00B0255C" w:rsidP="00BB61B6" w:rsidRDefault="00B0255C" w14:paraId="09EB5DA2" w14:textId="77777777"/>
    <w:p w:rsidRPr="00BB61B6" w:rsidR="00B0255C" w:rsidP="00BB61B6" w:rsidRDefault="00B0255C" w14:paraId="2573C0C8" w14:textId="77777777">
      <w:pPr>
        <w:pStyle w:val="Heading4"/>
        <w:rPr>
          <w:b/>
        </w:rPr>
      </w:pPr>
      <w:r w:rsidRPr="00BB61B6">
        <w:rPr>
          <w:b/>
        </w:rPr>
        <w:t xml:space="preserve"> System Owner </w:t>
      </w:r>
      <w:r w:rsidRPr="00BB61B6">
        <w:t>(assignment of security responsibility)</w:t>
      </w:r>
      <w:r w:rsidRPr="00BB61B6">
        <w:rPr>
          <w:b/>
        </w:rPr>
        <w:t>:</w:t>
      </w:r>
    </w:p>
    <w:tbl>
      <w:tblPr>
        <w:tblW w:w="9990"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ook w:val="0000" w:firstRow="0" w:lastRow="0" w:firstColumn="0" w:lastColumn="0" w:noHBand="0" w:noVBand="0"/>
      </w:tblPr>
      <w:tblGrid>
        <w:gridCol w:w="2055"/>
        <w:gridCol w:w="7935"/>
      </w:tblGrid>
      <w:tr w:rsidRPr="00BB61B6" w:rsidR="00B0255C" w:rsidTr="00FA6521" w14:paraId="5A90F7E1" w14:textId="77777777">
        <w:trPr>
          <w:cantSplit/>
          <w:trHeight w:val="56"/>
          <w:jc w:val="center"/>
        </w:trPr>
        <w:tc>
          <w:tcPr>
            <w:tcW w:w="2055" w:type="dxa"/>
            <w:shd w:val="clear" w:color="auto" w:fill="D9D9D9" w:themeFill="background1" w:themeFillShade="D9"/>
          </w:tcPr>
          <w:p w:rsidRPr="00BB61B6" w:rsidR="00B0255C" w:rsidP="00BB61B6" w:rsidRDefault="00B0255C" w14:paraId="6F3FDD8B" w14:textId="77777777">
            <w:pPr>
              <w:rPr>
                <w:b/>
                <w:bCs/>
              </w:rPr>
            </w:pPr>
            <w:r w:rsidRPr="00BB61B6">
              <w:rPr>
                <w:b/>
                <w:bCs/>
              </w:rPr>
              <w:t>Name:</w:t>
            </w:r>
          </w:p>
        </w:tc>
        <w:tc>
          <w:tcPr>
            <w:tcW w:w="7935" w:type="dxa"/>
          </w:tcPr>
          <w:p w:rsidRPr="00BB61B6" w:rsidR="00B0255C" w:rsidP="00BB61B6" w:rsidRDefault="0070209A" w14:paraId="0023055A" w14:textId="43EEF7C7">
            <w:pPr>
              <w:snapToGrid w:val="0"/>
            </w:pPr>
            <w:r>
              <w:t>Kevin</w:t>
            </w:r>
          </w:p>
        </w:tc>
      </w:tr>
      <w:tr w:rsidRPr="00BB61B6" w:rsidR="00B0255C" w:rsidTr="00FA6521" w14:paraId="5461AF7C" w14:textId="77777777">
        <w:trPr>
          <w:cantSplit/>
          <w:trHeight w:val="56"/>
          <w:jc w:val="center"/>
        </w:trPr>
        <w:tc>
          <w:tcPr>
            <w:tcW w:w="2055" w:type="dxa"/>
            <w:shd w:val="clear" w:color="auto" w:fill="D9D9D9" w:themeFill="background1" w:themeFillShade="D9"/>
          </w:tcPr>
          <w:p w:rsidRPr="00BB61B6" w:rsidR="00B0255C" w:rsidP="00BB61B6" w:rsidRDefault="00B0255C" w14:paraId="068256B3" w14:textId="77777777">
            <w:pPr>
              <w:rPr>
                <w:b/>
                <w:bCs/>
              </w:rPr>
            </w:pPr>
            <w:r w:rsidRPr="00BB61B6">
              <w:rPr>
                <w:b/>
                <w:bCs/>
              </w:rPr>
              <w:t>Title:</w:t>
            </w:r>
          </w:p>
        </w:tc>
        <w:tc>
          <w:tcPr>
            <w:tcW w:w="7935" w:type="dxa"/>
          </w:tcPr>
          <w:p w:rsidRPr="00BB61B6" w:rsidR="00B0255C" w:rsidP="00BB61B6" w:rsidRDefault="00B0255C" w14:paraId="5144B85D" w14:textId="501CB302">
            <w:pPr>
              <w:snapToGrid w:val="0"/>
            </w:pPr>
          </w:p>
        </w:tc>
      </w:tr>
      <w:tr w:rsidRPr="00BB61B6" w:rsidR="00B0255C" w:rsidTr="00FA6521" w14:paraId="5B60593C" w14:textId="77777777">
        <w:trPr>
          <w:cantSplit/>
          <w:trHeight w:val="56"/>
          <w:jc w:val="center"/>
        </w:trPr>
        <w:tc>
          <w:tcPr>
            <w:tcW w:w="2055" w:type="dxa"/>
            <w:shd w:val="clear" w:color="auto" w:fill="D9D9D9" w:themeFill="background1" w:themeFillShade="D9"/>
          </w:tcPr>
          <w:p w:rsidRPr="00BB61B6" w:rsidR="00B0255C" w:rsidP="00BB61B6" w:rsidRDefault="00B0255C" w14:paraId="429610DF" w14:textId="77777777">
            <w:pPr>
              <w:rPr>
                <w:b/>
                <w:bCs/>
              </w:rPr>
            </w:pPr>
            <w:r w:rsidRPr="00BB61B6">
              <w:rPr>
                <w:b/>
                <w:bCs/>
              </w:rPr>
              <w:t>Office Address:</w:t>
            </w:r>
          </w:p>
        </w:tc>
        <w:tc>
          <w:tcPr>
            <w:tcW w:w="7935" w:type="dxa"/>
          </w:tcPr>
          <w:p w:rsidRPr="00BB61B6" w:rsidR="00B0255C" w:rsidP="00BB61B6" w:rsidRDefault="00B0255C" w14:paraId="12121946" w14:textId="780C23AC">
            <w:pPr>
              <w:snapToGrid w:val="0"/>
            </w:pPr>
          </w:p>
        </w:tc>
      </w:tr>
      <w:tr w:rsidRPr="00BB61B6" w:rsidR="00B0255C" w:rsidTr="00FA6521" w14:paraId="26CCAD72" w14:textId="77777777">
        <w:trPr>
          <w:cantSplit/>
          <w:trHeight w:val="56"/>
          <w:jc w:val="center"/>
        </w:trPr>
        <w:tc>
          <w:tcPr>
            <w:tcW w:w="2055" w:type="dxa"/>
            <w:shd w:val="clear" w:color="auto" w:fill="D9D9D9" w:themeFill="background1" w:themeFillShade="D9"/>
          </w:tcPr>
          <w:p w:rsidRPr="00BB61B6" w:rsidR="00B0255C" w:rsidP="00BB61B6" w:rsidRDefault="00B0255C" w14:paraId="1A4C4597" w14:textId="77777777">
            <w:pPr>
              <w:rPr>
                <w:b/>
                <w:bCs/>
              </w:rPr>
            </w:pPr>
            <w:r w:rsidRPr="00BB61B6">
              <w:rPr>
                <w:b/>
                <w:bCs/>
              </w:rPr>
              <w:t>Work Phone:</w:t>
            </w:r>
          </w:p>
        </w:tc>
        <w:tc>
          <w:tcPr>
            <w:tcW w:w="7935" w:type="dxa"/>
          </w:tcPr>
          <w:p w:rsidRPr="00BB61B6" w:rsidR="00B0255C" w:rsidP="00BB61B6" w:rsidRDefault="00B0255C" w14:paraId="7B166FD1" w14:textId="04C1766C">
            <w:pPr>
              <w:snapToGrid w:val="0"/>
            </w:pPr>
          </w:p>
        </w:tc>
      </w:tr>
      <w:tr w:rsidRPr="00BB61B6" w:rsidR="00B0255C" w:rsidTr="00FA6521" w14:paraId="6A04D788" w14:textId="77777777">
        <w:trPr>
          <w:cantSplit/>
          <w:trHeight w:val="56"/>
          <w:jc w:val="center"/>
        </w:trPr>
        <w:tc>
          <w:tcPr>
            <w:tcW w:w="2055" w:type="dxa"/>
            <w:shd w:val="clear" w:color="auto" w:fill="D9D9D9" w:themeFill="background1" w:themeFillShade="D9"/>
          </w:tcPr>
          <w:p w:rsidRPr="00BB61B6" w:rsidR="00B0255C" w:rsidP="00BB61B6" w:rsidRDefault="00B0255C" w14:paraId="1526C675" w14:textId="77777777">
            <w:pPr>
              <w:rPr>
                <w:b/>
                <w:bCs/>
              </w:rPr>
            </w:pPr>
            <w:r w:rsidRPr="00BB61B6">
              <w:rPr>
                <w:b/>
                <w:bCs/>
              </w:rPr>
              <w:t>e-Mail Address:</w:t>
            </w:r>
          </w:p>
        </w:tc>
        <w:tc>
          <w:tcPr>
            <w:tcW w:w="7935" w:type="dxa"/>
          </w:tcPr>
          <w:p w:rsidRPr="00BB61B6" w:rsidR="00B0255C" w:rsidP="00BB61B6" w:rsidRDefault="00B0255C" w14:paraId="0B983A64" w14:textId="0CE8C728">
            <w:pPr>
              <w:snapToGrid w:val="0"/>
            </w:pPr>
          </w:p>
        </w:tc>
      </w:tr>
    </w:tbl>
    <w:p w:rsidRPr="00BB61B6" w:rsidR="00B0255C" w:rsidP="00BB61B6" w:rsidRDefault="00B0255C" w14:paraId="211BC1E9" w14:textId="7FF608DD">
      <w:pPr>
        <w:pStyle w:val="Heading4"/>
      </w:pPr>
      <w:r w:rsidRPr="00BB61B6">
        <w:t>System Security Officer:</w:t>
      </w:r>
    </w:p>
    <w:tbl>
      <w:tblPr>
        <w:tblW w:w="9990"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ook w:val="0000" w:firstRow="0" w:lastRow="0" w:firstColumn="0" w:lastColumn="0" w:noHBand="0" w:noVBand="0"/>
      </w:tblPr>
      <w:tblGrid>
        <w:gridCol w:w="2055"/>
        <w:gridCol w:w="7935"/>
      </w:tblGrid>
      <w:tr w:rsidRPr="00BB61B6" w:rsidR="008C0490" w:rsidTr="00FA6521" w14:paraId="29490228" w14:textId="77777777">
        <w:trPr>
          <w:cantSplit/>
          <w:trHeight w:val="56"/>
          <w:jc w:val="center"/>
        </w:trPr>
        <w:tc>
          <w:tcPr>
            <w:tcW w:w="2055" w:type="dxa"/>
            <w:shd w:val="clear" w:color="auto" w:fill="D9D9D9" w:themeFill="background1" w:themeFillShade="D9"/>
          </w:tcPr>
          <w:p w:rsidRPr="00BB61B6" w:rsidR="008C0490" w:rsidP="00BB61B6" w:rsidRDefault="008C0490" w14:paraId="0B2462E4" w14:textId="77777777">
            <w:pPr>
              <w:rPr>
                <w:b/>
                <w:bCs/>
              </w:rPr>
            </w:pPr>
            <w:r w:rsidRPr="00BB61B6">
              <w:rPr>
                <w:b/>
                <w:bCs/>
              </w:rPr>
              <w:t>Name:</w:t>
            </w:r>
          </w:p>
        </w:tc>
        <w:tc>
          <w:tcPr>
            <w:tcW w:w="7935" w:type="dxa"/>
          </w:tcPr>
          <w:p w:rsidRPr="00BB61B6" w:rsidR="008C0490" w:rsidP="00BB61B6" w:rsidRDefault="008C0490" w14:paraId="0DF27396" w14:textId="3F6C35E2">
            <w:pPr>
              <w:snapToGrid w:val="0"/>
            </w:pPr>
          </w:p>
        </w:tc>
      </w:tr>
      <w:tr w:rsidRPr="00BB61B6" w:rsidR="008C0490" w:rsidTr="00FA6521" w14:paraId="70DAE834" w14:textId="77777777">
        <w:trPr>
          <w:cantSplit/>
          <w:trHeight w:val="56"/>
          <w:jc w:val="center"/>
        </w:trPr>
        <w:tc>
          <w:tcPr>
            <w:tcW w:w="2055" w:type="dxa"/>
            <w:shd w:val="clear" w:color="auto" w:fill="D9D9D9" w:themeFill="background1" w:themeFillShade="D9"/>
          </w:tcPr>
          <w:p w:rsidRPr="00BB61B6" w:rsidR="008C0490" w:rsidP="00BB61B6" w:rsidRDefault="008C0490" w14:paraId="70E48900" w14:textId="77777777">
            <w:pPr>
              <w:rPr>
                <w:b/>
                <w:bCs/>
              </w:rPr>
            </w:pPr>
            <w:r w:rsidRPr="00BB61B6">
              <w:rPr>
                <w:b/>
                <w:bCs/>
              </w:rPr>
              <w:t>Title:</w:t>
            </w:r>
          </w:p>
        </w:tc>
        <w:tc>
          <w:tcPr>
            <w:tcW w:w="7935" w:type="dxa"/>
          </w:tcPr>
          <w:p w:rsidRPr="00BB61B6" w:rsidR="008C0490" w:rsidP="00BB61B6" w:rsidRDefault="008C0490" w14:paraId="0A68C85A" w14:textId="355BF8F1">
            <w:pPr>
              <w:snapToGrid w:val="0"/>
            </w:pPr>
          </w:p>
        </w:tc>
      </w:tr>
      <w:tr w:rsidRPr="00BB61B6" w:rsidR="00B0255C" w:rsidTr="00FA6521" w14:paraId="0164DFDB" w14:textId="77777777">
        <w:trPr>
          <w:cantSplit/>
          <w:trHeight w:val="56"/>
          <w:jc w:val="center"/>
        </w:trPr>
        <w:tc>
          <w:tcPr>
            <w:tcW w:w="2055" w:type="dxa"/>
            <w:shd w:val="clear" w:color="auto" w:fill="D9D9D9" w:themeFill="background1" w:themeFillShade="D9"/>
          </w:tcPr>
          <w:p w:rsidRPr="00BB61B6" w:rsidR="00B0255C" w:rsidP="00BB61B6" w:rsidRDefault="00B0255C" w14:paraId="190B05FC" w14:textId="77777777">
            <w:pPr>
              <w:rPr>
                <w:b/>
                <w:bCs/>
              </w:rPr>
            </w:pPr>
            <w:r w:rsidRPr="00BB61B6">
              <w:rPr>
                <w:b/>
                <w:bCs/>
              </w:rPr>
              <w:t>Office Address:</w:t>
            </w:r>
          </w:p>
        </w:tc>
        <w:tc>
          <w:tcPr>
            <w:tcW w:w="7935" w:type="dxa"/>
          </w:tcPr>
          <w:p w:rsidRPr="00BB61B6" w:rsidR="00B0255C" w:rsidP="00BB61B6" w:rsidRDefault="00B0255C" w14:paraId="56F14806" w14:textId="246A073A">
            <w:pPr>
              <w:snapToGrid w:val="0"/>
            </w:pPr>
          </w:p>
        </w:tc>
      </w:tr>
      <w:tr w:rsidRPr="00BB61B6" w:rsidR="00B0255C" w:rsidTr="00FA6521" w14:paraId="430A9119" w14:textId="77777777">
        <w:trPr>
          <w:cantSplit/>
          <w:trHeight w:val="56"/>
          <w:jc w:val="center"/>
        </w:trPr>
        <w:tc>
          <w:tcPr>
            <w:tcW w:w="2055" w:type="dxa"/>
            <w:shd w:val="clear" w:color="auto" w:fill="D9D9D9" w:themeFill="background1" w:themeFillShade="D9"/>
          </w:tcPr>
          <w:p w:rsidRPr="00BB61B6" w:rsidR="00B0255C" w:rsidP="00BB61B6" w:rsidRDefault="00B0255C" w14:paraId="15EC8796" w14:textId="77777777">
            <w:pPr>
              <w:rPr>
                <w:b/>
                <w:bCs/>
              </w:rPr>
            </w:pPr>
            <w:r w:rsidRPr="00BB61B6">
              <w:rPr>
                <w:b/>
                <w:bCs/>
              </w:rPr>
              <w:t>Work Phone:</w:t>
            </w:r>
          </w:p>
        </w:tc>
        <w:tc>
          <w:tcPr>
            <w:tcW w:w="7935" w:type="dxa"/>
          </w:tcPr>
          <w:p w:rsidRPr="00BB61B6" w:rsidR="00B0255C" w:rsidP="00BB61B6" w:rsidRDefault="00B0255C" w14:paraId="2E1A53B8" w14:textId="12A3EF19">
            <w:pPr>
              <w:snapToGrid w:val="0"/>
            </w:pPr>
          </w:p>
        </w:tc>
      </w:tr>
      <w:tr w:rsidRPr="00BB61B6" w:rsidR="00B0255C" w:rsidTr="00FA6521" w14:paraId="24359717" w14:textId="77777777">
        <w:trPr>
          <w:cantSplit/>
          <w:trHeight w:val="56"/>
          <w:jc w:val="center"/>
        </w:trPr>
        <w:tc>
          <w:tcPr>
            <w:tcW w:w="2055" w:type="dxa"/>
            <w:shd w:val="clear" w:color="auto" w:fill="D9D9D9" w:themeFill="background1" w:themeFillShade="D9"/>
          </w:tcPr>
          <w:p w:rsidRPr="00BB61B6" w:rsidR="00B0255C" w:rsidP="00BB61B6" w:rsidRDefault="00B0255C" w14:paraId="076D46B6" w14:textId="77777777">
            <w:pPr>
              <w:rPr>
                <w:b/>
                <w:bCs/>
              </w:rPr>
            </w:pPr>
            <w:r w:rsidRPr="00BB61B6">
              <w:rPr>
                <w:b/>
                <w:bCs/>
              </w:rPr>
              <w:t>e-Mail Address:</w:t>
            </w:r>
          </w:p>
        </w:tc>
        <w:tc>
          <w:tcPr>
            <w:tcW w:w="7935" w:type="dxa"/>
          </w:tcPr>
          <w:p w:rsidRPr="00BB61B6" w:rsidR="00B0255C" w:rsidP="00BB61B6" w:rsidRDefault="00B0255C" w14:paraId="063E6F04" w14:textId="3618604F">
            <w:pPr>
              <w:snapToGrid w:val="0"/>
            </w:pPr>
          </w:p>
        </w:tc>
      </w:tr>
    </w:tbl>
    <w:p w:rsidRPr="00BB61B6" w:rsidR="008C0490" w:rsidP="00BB61B6" w:rsidRDefault="008C0490" w14:paraId="658D70AB" w14:textId="77777777"/>
    <w:p w:rsidRPr="00BB61B6" w:rsidR="00B0255C" w:rsidP="00BB61B6" w:rsidRDefault="00B0255C" w14:paraId="0ACE34BB" w14:textId="77777777">
      <w:pPr>
        <w:pStyle w:val="Heading4"/>
      </w:pPr>
      <w:r w:rsidRPr="00BB61B6">
        <w:t>IT Service Provider:</w:t>
      </w:r>
    </w:p>
    <w:tbl>
      <w:tblPr>
        <w:tblW w:w="9990"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ook w:val="0000" w:firstRow="0" w:lastRow="0" w:firstColumn="0" w:lastColumn="0" w:noHBand="0" w:noVBand="0"/>
      </w:tblPr>
      <w:tblGrid>
        <w:gridCol w:w="2055"/>
        <w:gridCol w:w="7935"/>
      </w:tblGrid>
      <w:tr w:rsidRPr="00BB61B6" w:rsidR="00B0255C" w:rsidTr="00FA6521" w14:paraId="3CAFF64D" w14:textId="77777777">
        <w:trPr>
          <w:cantSplit/>
          <w:trHeight w:val="56"/>
          <w:jc w:val="center"/>
        </w:trPr>
        <w:tc>
          <w:tcPr>
            <w:tcW w:w="2055" w:type="dxa"/>
            <w:shd w:val="clear" w:color="auto" w:fill="D9D9D9" w:themeFill="background1" w:themeFillShade="D9"/>
          </w:tcPr>
          <w:p w:rsidRPr="00BB61B6" w:rsidR="00B0255C" w:rsidP="00BB61B6" w:rsidRDefault="009803B1" w14:paraId="0B4C186E" w14:textId="6D05AA68">
            <w:pPr>
              <w:rPr>
                <w:b/>
                <w:bCs/>
              </w:rPr>
            </w:pPr>
            <w:r w:rsidRPr="00BB61B6">
              <w:rPr>
                <w:b/>
                <w:bCs/>
              </w:rPr>
              <w:t xml:space="preserve">Company </w:t>
            </w:r>
            <w:r w:rsidRPr="00BB61B6" w:rsidR="00B0255C">
              <w:rPr>
                <w:b/>
                <w:bCs/>
              </w:rPr>
              <w:t>Name:</w:t>
            </w:r>
          </w:p>
        </w:tc>
        <w:tc>
          <w:tcPr>
            <w:tcW w:w="7935" w:type="dxa"/>
          </w:tcPr>
          <w:p w:rsidRPr="00BB61B6" w:rsidR="00B0255C" w:rsidP="00BB61B6" w:rsidRDefault="00B0255C" w14:paraId="0151DDA0" w14:textId="3BA2C659">
            <w:pPr>
              <w:snapToGrid w:val="0"/>
            </w:pPr>
          </w:p>
        </w:tc>
      </w:tr>
      <w:tr w:rsidRPr="00BB61B6" w:rsidR="00B0255C" w:rsidTr="00FA6521" w14:paraId="6BB9E802" w14:textId="77777777">
        <w:trPr>
          <w:cantSplit/>
          <w:trHeight w:val="56"/>
          <w:jc w:val="center"/>
        </w:trPr>
        <w:tc>
          <w:tcPr>
            <w:tcW w:w="2055" w:type="dxa"/>
            <w:shd w:val="clear" w:color="auto" w:fill="D9D9D9" w:themeFill="background1" w:themeFillShade="D9"/>
          </w:tcPr>
          <w:p w:rsidRPr="00BB61B6" w:rsidR="00B0255C" w:rsidP="00BB61B6" w:rsidRDefault="009803B1" w14:paraId="4588C423" w14:textId="1EA032C5">
            <w:pPr>
              <w:rPr>
                <w:b/>
                <w:bCs/>
              </w:rPr>
            </w:pPr>
            <w:r w:rsidRPr="00BB61B6">
              <w:rPr>
                <w:b/>
                <w:bCs/>
              </w:rPr>
              <w:t xml:space="preserve">Name and </w:t>
            </w:r>
            <w:r w:rsidRPr="00BB61B6" w:rsidR="00B0255C">
              <w:rPr>
                <w:b/>
                <w:bCs/>
              </w:rPr>
              <w:t>Title:</w:t>
            </w:r>
          </w:p>
        </w:tc>
        <w:tc>
          <w:tcPr>
            <w:tcW w:w="7935" w:type="dxa"/>
          </w:tcPr>
          <w:p w:rsidRPr="00BB61B6" w:rsidR="00B0255C" w:rsidP="00BB61B6" w:rsidRDefault="00B0255C" w14:paraId="2AD941B1" w14:textId="6EA01D7F">
            <w:pPr>
              <w:snapToGrid w:val="0"/>
            </w:pPr>
          </w:p>
        </w:tc>
      </w:tr>
      <w:tr w:rsidRPr="00BB61B6" w:rsidR="00B0255C" w:rsidTr="00FA6521" w14:paraId="712EF41F" w14:textId="77777777">
        <w:trPr>
          <w:cantSplit/>
          <w:trHeight w:val="56"/>
          <w:jc w:val="center"/>
        </w:trPr>
        <w:tc>
          <w:tcPr>
            <w:tcW w:w="2055" w:type="dxa"/>
            <w:shd w:val="clear" w:color="auto" w:fill="D9D9D9" w:themeFill="background1" w:themeFillShade="D9"/>
          </w:tcPr>
          <w:p w:rsidRPr="00BB61B6" w:rsidR="00B0255C" w:rsidP="00BB61B6" w:rsidRDefault="00B0255C" w14:paraId="56068438" w14:textId="77777777">
            <w:pPr>
              <w:rPr>
                <w:b/>
                <w:bCs/>
              </w:rPr>
            </w:pPr>
            <w:r w:rsidRPr="00BB61B6">
              <w:rPr>
                <w:b/>
                <w:bCs/>
              </w:rPr>
              <w:t>Office Address:</w:t>
            </w:r>
          </w:p>
        </w:tc>
        <w:tc>
          <w:tcPr>
            <w:tcW w:w="7935" w:type="dxa"/>
          </w:tcPr>
          <w:p w:rsidRPr="00BB61B6" w:rsidR="00B0255C" w:rsidP="00BB61B6" w:rsidRDefault="00B0255C" w14:paraId="530B3CF9" w14:textId="0F9870D3">
            <w:pPr>
              <w:snapToGrid w:val="0"/>
            </w:pPr>
          </w:p>
        </w:tc>
      </w:tr>
      <w:tr w:rsidRPr="00BB61B6" w:rsidR="00B0255C" w:rsidTr="00FA6521" w14:paraId="6D853513" w14:textId="77777777">
        <w:trPr>
          <w:cantSplit/>
          <w:trHeight w:val="56"/>
          <w:jc w:val="center"/>
        </w:trPr>
        <w:tc>
          <w:tcPr>
            <w:tcW w:w="2055" w:type="dxa"/>
            <w:shd w:val="clear" w:color="auto" w:fill="D9D9D9" w:themeFill="background1" w:themeFillShade="D9"/>
          </w:tcPr>
          <w:p w:rsidRPr="00BB61B6" w:rsidR="00B0255C" w:rsidP="00BB61B6" w:rsidRDefault="00B0255C" w14:paraId="31583708" w14:textId="77777777">
            <w:pPr>
              <w:rPr>
                <w:b/>
                <w:bCs/>
              </w:rPr>
            </w:pPr>
            <w:r w:rsidRPr="00BB61B6">
              <w:rPr>
                <w:b/>
                <w:bCs/>
              </w:rPr>
              <w:t>Work Phone:</w:t>
            </w:r>
          </w:p>
        </w:tc>
        <w:tc>
          <w:tcPr>
            <w:tcW w:w="7935" w:type="dxa"/>
          </w:tcPr>
          <w:p w:rsidRPr="00BB61B6" w:rsidR="00B0255C" w:rsidP="00BB61B6" w:rsidRDefault="00B0255C" w14:paraId="20440BCB" w14:textId="662D007A">
            <w:pPr>
              <w:snapToGrid w:val="0"/>
            </w:pPr>
          </w:p>
        </w:tc>
      </w:tr>
      <w:tr w:rsidRPr="00BB61B6" w:rsidR="00B0255C" w:rsidTr="00FA6521" w14:paraId="7C4CC86D" w14:textId="77777777">
        <w:trPr>
          <w:cantSplit/>
          <w:trHeight w:val="56"/>
          <w:jc w:val="center"/>
        </w:trPr>
        <w:tc>
          <w:tcPr>
            <w:tcW w:w="2055" w:type="dxa"/>
            <w:shd w:val="clear" w:color="auto" w:fill="D9D9D9" w:themeFill="background1" w:themeFillShade="D9"/>
          </w:tcPr>
          <w:p w:rsidRPr="00BB61B6" w:rsidR="00B0255C" w:rsidP="00BB61B6" w:rsidRDefault="00B0255C" w14:paraId="2A51FAF0" w14:textId="77777777">
            <w:pPr>
              <w:rPr>
                <w:b/>
                <w:bCs/>
              </w:rPr>
            </w:pPr>
            <w:r w:rsidRPr="00BB61B6">
              <w:rPr>
                <w:b/>
                <w:bCs/>
              </w:rPr>
              <w:t>e-Mail Address:</w:t>
            </w:r>
          </w:p>
        </w:tc>
        <w:tc>
          <w:tcPr>
            <w:tcW w:w="7935" w:type="dxa"/>
          </w:tcPr>
          <w:p w:rsidRPr="00BB61B6" w:rsidR="00B0255C" w:rsidP="00BB61B6" w:rsidRDefault="00B0255C" w14:paraId="2614855B" w14:textId="67784081">
            <w:pPr>
              <w:snapToGrid w:val="0"/>
            </w:pPr>
          </w:p>
        </w:tc>
      </w:tr>
    </w:tbl>
    <w:p w:rsidRPr="00BB61B6" w:rsidR="00B0255C" w:rsidP="00BB61B6" w:rsidRDefault="00B0255C" w14:paraId="28B1EBAB" w14:textId="77777777"/>
    <w:p w:rsidRPr="00BB61B6" w:rsidR="00CD4410" w:rsidP="00BB61B6" w:rsidRDefault="00CD4410" w14:paraId="7AD3E393" w14:textId="5A32FC4D">
      <w:pPr>
        <w:pStyle w:val="Heading4"/>
      </w:pPr>
      <w:r w:rsidRPr="00BB61B6">
        <w:t>Information Security Provider:</w:t>
      </w:r>
    </w:p>
    <w:tbl>
      <w:tblPr>
        <w:tblW w:w="9990"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ook w:val="0000" w:firstRow="0" w:lastRow="0" w:firstColumn="0" w:lastColumn="0" w:noHBand="0" w:noVBand="0"/>
      </w:tblPr>
      <w:tblGrid>
        <w:gridCol w:w="2055"/>
        <w:gridCol w:w="7935"/>
      </w:tblGrid>
      <w:tr w:rsidRPr="00BB61B6" w:rsidR="00B0255C" w:rsidTr="00FA6521" w14:paraId="4C08F16D" w14:textId="77777777">
        <w:trPr>
          <w:cantSplit/>
          <w:trHeight w:val="56"/>
          <w:jc w:val="center"/>
        </w:trPr>
        <w:tc>
          <w:tcPr>
            <w:tcW w:w="2055" w:type="dxa"/>
            <w:shd w:val="clear" w:color="auto" w:fill="D9D9D9" w:themeFill="background1" w:themeFillShade="D9"/>
          </w:tcPr>
          <w:p w:rsidRPr="00BB61B6" w:rsidR="00B0255C" w:rsidP="00BB61B6" w:rsidRDefault="009803B1" w14:paraId="4CAAD284" w14:textId="233D0D79">
            <w:pPr>
              <w:rPr>
                <w:b/>
                <w:bCs/>
              </w:rPr>
            </w:pPr>
            <w:r w:rsidRPr="00BB61B6">
              <w:rPr>
                <w:b/>
                <w:bCs/>
              </w:rPr>
              <w:t xml:space="preserve">Company </w:t>
            </w:r>
            <w:r w:rsidRPr="00BB61B6" w:rsidR="00B0255C">
              <w:rPr>
                <w:b/>
                <w:bCs/>
              </w:rPr>
              <w:t>Name:</w:t>
            </w:r>
          </w:p>
        </w:tc>
        <w:tc>
          <w:tcPr>
            <w:tcW w:w="7935" w:type="dxa"/>
          </w:tcPr>
          <w:p w:rsidRPr="00BB61B6" w:rsidR="00B0255C" w:rsidP="00BB61B6" w:rsidRDefault="00B0255C" w14:paraId="505AF229" w14:textId="0B4F7C31">
            <w:pPr>
              <w:snapToGrid w:val="0"/>
            </w:pPr>
          </w:p>
        </w:tc>
      </w:tr>
      <w:tr w:rsidRPr="00BB61B6" w:rsidR="00B0255C" w:rsidTr="00FA6521" w14:paraId="69B4FECA" w14:textId="77777777">
        <w:trPr>
          <w:cantSplit/>
          <w:trHeight w:val="56"/>
          <w:jc w:val="center"/>
        </w:trPr>
        <w:tc>
          <w:tcPr>
            <w:tcW w:w="2055" w:type="dxa"/>
            <w:shd w:val="clear" w:color="auto" w:fill="D9D9D9" w:themeFill="background1" w:themeFillShade="D9"/>
          </w:tcPr>
          <w:p w:rsidRPr="00BB61B6" w:rsidR="00B0255C" w:rsidP="00BB61B6" w:rsidRDefault="009803B1" w14:paraId="0E22B6F8" w14:textId="58E89AA1">
            <w:pPr>
              <w:rPr>
                <w:b/>
                <w:bCs/>
              </w:rPr>
            </w:pPr>
            <w:r w:rsidRPr="00BB61B6">
              <w:rPr>
                <w:b/>
                <w:bCs/>
              </w:rPr>
              <w:t xml:space="preserve">Name and </w:t>
            </w:r>
            <w:r w:rsidRPr="00BB61B6" w:rsidR="00B0255C">
              <w:rPr>
                <w:b/>
                <w:bCs/>
              </w:rPr>
              <w:t>Title:</w:t>
            </w:r>
          </w:p>
        </w:tc>
        <w:tc>
          <w:tcPr>
            <w:tcW w:w="7935" w:type="dxa"/>
          </w:tcPr>
          <w:p w:rsidRPr="00BB61B6" w:rsidR="00B0255C" w:rsidP="00BB61B6" w:rsidRDefault="00B0255C" w14:paraId="64D20FCC" w14:textId="035C29CA">
            <w:pPr>
              <w:snapToGrid w:val="0"/>
            </w:pPr>
          </w:p>
        </w:tc>
      </w:tr>
      <w:tr w:rsidRPr="00BB61B6" w:rsidR="00B0255C" w:rsidTr="00FA6521" w14:paraId="54DD9485" w14:textId="77777777">
        <w:trPr>
          <w:cantSplit/>
          <w:trHeight w:val="56"/>
          <w:jc w:val="center"/>
        </w:trPr>
        <w:tc>
          <w:tcPr>
            <w:tcW w:w="2055" w:type="dxa"/>
            <w:shd w:val="clear" w:color="auto" w:fill="D9D9D9" w:themeFill="background1" w:themeFillShade="D9"/>
          </w:tcPr>
          <w:p w:rsidRPr="00BB61B6" w:rsidR="00B0255C" w:rsidP="00BB61B6" w:rsidRDefault="00B0255C" w14:paraId="5F9F8AFC" w14:textId="77777777">
            <w:pPr>
              <w:rPr>
                <w:b/>
                <w:bCs/>
              </w:rPr>
            </w:pPr>
            <w:r w:rsidRPr="00BB61B6">
              <w:rPr>
                <w:b/>
                <w:bCs/>
              </w:rPr>
              <w:t>Office Address:</w:t>
            </w:r>
          </w:p>
        </w:tc>
        <w:tc>
          <w:tcPr>
            <w:tcW w:w="7935" w:type="dxa"/>
          </w:tcPr>
          <w:p w:rsidRPr="00BB61B6" w:rsidR="00B0255C" w:rsidP="00BB61B6" w:rsidRDefault="00B0255C" w14:paraId="06A3CC34" w14:textId="01BBD087">
            <w:pPr>
              <w:snapToGrid w:val="0"/>
            </w:pPr>
          </w:p>
        </w:tc>
      </w:tr>
      <w:tr w:rsidRPr="00BB61B6" w:rsidR="00B0255C" w:rsidTr="00FA6521" w14:paraId="41543F9F" w14:textId="77777777">
        <w:trPr>
          <w:cantSplit/>
          <w:trHeight w:val="56"/>
          <w:jc w:val="center"/>
        </w:trPr>
        <w:tc>
          <w:tcPr>
            <w:tcW w:w="2055" w:type="dxa"/>
            <w:shd w:val="clear" w:color="auto" w:fill="D9D9D9" w:themeFill="background1" w:themeFillShade="D9"/>
          </w:tcPr>
          <w:p w:rsidRPr="00BB61B6" w:rsidR="00B0255C" w:rsidP="00BB61B6" w:rsidRDefault="00B0255C" w14:paraId="5397A3E8" w14:textId="77777777">
            <w:pPr>
              <w:rPr>
                <w:b/>
                <w:bCs/>
              </w:rPr>
            </w:pPr>
            <w:r w:rsidRPr="00BB61B6">
              <w:rPr>
                <w:b/>
                <w:bCs/>
              </w:rPr>
              <w:t>Work Phone:</w:t>
            </w:r>
          </w:p>
        </w:tc>
        <w:tc>
          <w:tcPr>
            <w:tcW w:w="7935" w:type="dxa"/>
          </w:tcPr>
          <w:p w:rsidRPr="00BB61B6" w:rsidR="00B0255C" w:rsidP="00BB61B6" w:rsidRDefault="00B0255C" w14:paraId="7B77E334" w14:textId="1A340104">
            <w:pPr>
              <w:snapToGrid w:val="0"/>
            </w:pPr>
          </w:p>
        </w:tc>
      </w:tr>
      <w:tr w:rsidRPr="00BB61B6" w:rsidR="00B0255C" w:rsidTr="00FA6521" w14:paraId="79F3C328" w14:textId="77777777">
        <w:trPr>
          <w:cantSplit/>
          <w:trHeight w:val="56"/>
          <w:jc w:val="center"/>
        </w:trPr>
        <w:tc>
          <w:tcPr>
            <w:tcW w:w="2055" w:type="dxa"/>
            <w:shd w:val="clear" w:color="auto" w:fill="D9D9D9" w:themeFill="background1" w:themeFillShade="D9"/>
          </w:tcPr>
          <w:p w:rsidRPr="00BB61B6" w:rsidR="00B0255C" w:rsidP="00BB61B6" w:rsidRDefault="00B0255C" w14:paraId="581988CF" w14:textId="77777777">
            <w:pPr>
              <w:rPr>
                <w:b/>
                <w:bCs/>
              </w:rPr>
            </w:pPr>
            <w:r w:rsidRPr="00BB61B6">
              <w:rPr>
                <w:b/>
                <w:bCs/>
              </w:rPr>
              <w:t>e-Mail Address:</w:t>
            </w:r>
          </w:p>
        </w:tc>
        <w:tc>
          <w:tcPr>
            <w:tcW w:w="7935" w:type="dxa"/>
          </w:tcPr>
          <w:p w:rsidRPr="00BB61B6" w:rsidR="00B0255C" w:rsidP="00BB61B6" w:rsidRDefault="00B0255C" w14:paraId="66A24311" w14:textId="5817BF6F">
            <w:pPr>
              <w:snapToGrid w:val="0"/>
            </w:pPr>
          </w:p>
        </w:tc>
      </w:tr>
    </w:tbl>
    <w:p w:rsidRPr="00BB61B6" w:rsidR="00B0255C" w:rsidP="00BB61B6" w:rsidRDefault="00B0255C" w14:paraId="1792C986" w14:textId="77777777"/>
    <w:p w:rsidRPr="00BB61B6" w:rsidR="00863A0E" w:rsidP="00BB61B6" w:rsidRDefault="00B0255C" w14:paraId="0FB44F4F" w14:textId="77777777">
      <w:pPr>
        <w:pStyle w:val="Heading2"/>
      </w:pPr>
      <w:bookmarkStart w:name="_Toc160891958" w:id="25"/>
      <w:r w:rsidRPr="00BB61B6">
        <w:t>General Description/Purpose of System:</w:t>
      </w:r>
      <w:bookmarkEnd w:id="25"/>
      <w:r w:rsidRPr="00BB61B6">
        <w:t xml:space="preserve">  </w:t>
      </w:r>
    </w:p>
    <w:p w:rsidRPr="00BB61B6" w:rsidR="008C0490" w:rsidP="00BB61B6" w:rsidRDefault="0070258D" w14:paraId="5115D24B" w14:textId="3F127131">
      <w:r>
        <w:t>ARIA Group</w:t>
      </w:r>
      <w:r w:rsidRPr="00BB61B6" w:rsidR="008C0490">
        <w:t xml:space="preserve"> is an </w:t>
      </w:r>
      <w:r w:rsidR="00D950D6">
        <w:t xml:space="preserve">100% </w:t>
      </w:r>
      <w:r w:rsidRPr="00BB61B6" w:rsidR="008C0490">
        <w:t xml:space="preserve">Employee-Owned Business formed in 1999 with engineers, analysts, logisticians, </w:t>
      </w:r>
      <w:r w:rsidRPr="00BB61B6" w:rsidR="00D950D6">
        <w:t>technicians,</w:t>
      </w:r>
      <w:r w:rsidRPr="00BB61B6" w:rsidR="008C0490">
        <w:t xml:space="preserve"> and information technology specialists who provide professional and engineering support services to multiple Navy organizations and the Department of Homeland Security. </w:t>
      </w:r>
      <w:r>
        <w:t>ARIA Group</w:t>
      </w:r>
      <w:r w:rsidRPr="00BB61B6" w:rsidR="008C0490">
        <w:t xml:space="preserve"> is headquartered in Virginia Beach, VA, and is supported by their Information Technology (IT) provider </w:t>
      </w:r>
      <w:r w:rsidR="00A302F6">
        <w:t>IT</w:t>
      </w:r>
      <w:r w:rsidRPr="00BB61B6" w:rsidR="00CD4410">
        <w:t xml:space="preserve"> </w:t>
      </w:r>
      <w:proofErr w:type="spellStart"/>
      <w:r w:rsidRPr="00BB61B6" w:rsidR="00CD4410">
        <w:t>IT</w:t>
      </w:r>
      <w:proofErr w:type="spellEnd"/>
      <w:r w:rsidRPr="00BB61B6" w:rsidR="00CD4410">
        <w:t xml:space="preserve"> Services (</w:t>
      </w:r>
      <w:r w:rsidR="00A302F6">
        <w:t>IT</w:t>
      </w:r>
      <w:r w:rsidRPr="00BB61B6" w:rsidR="00CD4410">
        <w:t xml:space="preserve">) and Information Security (IS) provider Inovo InfoSec, Inc. (Inovo). </w:t>
      </w:r>
    </w:p>
    <w:p w:rsidRPr="00BB61B6" w:rsidR="003E4239" w:rsidP="00BB61B6" w:rsidRDefault="003E4239" w14:paraId="07C05953" w14:textId="77777777"/>
    <w:p w:rsidRPr="00BB61B6" w:rsidR="00B0255C" w:rsidP="00BB61B6" w:rsidRDefault="00B0255C" w14:paraId="6363375E" w14:textId="60545778">
      <w:pPr>
        <w:pStyle w:val="Heading3"/>
        <w:rPr>
          <w:b/>
        </w:rPr>
      </w:pPr>
      <w:bookmarkStart w:name="_Toc160891959" w:id="26"/>
      <w:r w:rsidRPr="00BB61B6">
        <w:t xml:space="preserve">Number of </w:t>
      </w:r>
      <w:r w:rsidRPr="00BB61B6" w:rsidR="00E356C9">
        <w:t>End Users and Privileged Users</w:t>
      </w:r>
      <w:r w:rsidRPr="00BB61B6">
        <w:t>:</w:t>
      </w:r>
      <w:bookmarkEnd w:id="26"/>
    </w:p>
    <w:p w:rsidRPr="00BB61B6" w:rsidR="00B0255C" w:rsidP="00BB61B6" w:rsidRDefault="00B0255C" w14:paraId="4A7A1E15" w14:textId="77777777">
      <w:pPr>
        <w:spacing w:after="120"/>
        <w:jc w:val="center"/>
        <w:rPr>
          <w:b/>
          <w:bCs/>
        </w:rPr>
      </w:pPr>
      <w:r w:rsidRPr="00BB61B6">
        <w:rPr>
          <w:b/>
          <w:bCs/>
        </w:rPr>
        <w:t>Roles of Users and Number of Each Type:</w:t>
      </w:r>
    </w:p>
    <w:tbl>
      <w:tblPr>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1E0" w:firstRow="1" w:lastRow="1" w:firstColumn="1" w:lastColumn="1" w:noHBand="0" w:noVBand="0"/>
      </w:tblPr>
      <w:tblGrid>
        <w:gridCol w:w="3930"/>
        <w:gridCol w:w="4019"/>
      </w:tblGrid>
      <w:tr w:rsidRPr="00BB61B6" w:rsidR="00B0255C" w:rsidTr="00863A0E" w14:paraId="5B6CEE29" w14:textId="77777777">
        <w:trPr>
          <w:jc w:val="center"/>
        </w:trPr>
        <w:tc>
          <w:tcPr>
            <w:tcW w:w="3930" w:type="dxa"/>
            <w:shd w:val="pct15" w:color="auto" w:fill="FFFFFF"/>
            <w:vAlign w:val="center"/>
          </w:tcPr>
          <w:p w:rsidRPr="00BB61B6" w:rsidR="00B0255C" w:rsidP="00BB61B6" w:rsidRDefault="00B0255C" w14:paraId="553A2DF8" w14:textId="77777777">
            <w:pPr>
              <w:spacing w:before="40" w:after="40"/>
              <w:jc w:val="center"/>
              <w:rPr>
                <w:b/>
                <w:bCs/>
                <w:szCs w:val="24"/>
              </w:rPr>
            </w:pPr>
            <w:r w:rsidRPr="00BB61B6">
              <w:rPr>
                <w:b/>
                <w:bCs/>
                <w:szCs w:val="24"/>
              </w:rPr>
              <w:t>Number of Users</w:t>
            </w:r>
          </w:p>
        </w:tc>
        <w:tc>
          <w:tcPr>
            <w:tcW w:w="4019" w:type="dxa"/>
            <w:shd w:val="pct15" w:color="auto" w:fill="FFFFFF"/>
            <w:vAlign w:val="center"/>
          </w:tcPr>
          <w:p w:rsidRPr="00BB61B6" w:rsidR="00B0255C" w:rsidP="00BB61B6" w:rsidRDefault="00B0255C" w14:paraId="34026E51" w14:textId="77777777">
            <w:pPr>
              <w:pStyle w:val="Header"/>
              <w:spacing w:before="40" w:after="40"/>
              <w:jc w:val="center"/>
              <w:rPr>
                <w:b/>
                <w:szCs w:val="24"/>
              </w:rPr>
            </w:pPr>
            <w:r w:rsidRPr="00BB61B6">
              <w:rPr>
                <w:b/>
                <w:szCs w:val="24"/>
              </w:rPr>
              <w:t>Number of Administrators/</w:t>
            </w:r>
          </w:p>
          <w:p w:rsidRPr="00BB61B6" w:rsidR="00B0255C" w:rsidP="00BB61B6" w:rsidRDefault="00B0255C" w14:paraId="5C4EF07E" w14:textId="77777777">
            <w:pPr>
              <w:pStyle w:val="Header"/>
              <w:spacing w:before="40" w:after="40"/>
              <w:jc w:val="center"/>
              <w:rPr>
                <w:b/>
                <w:szCs w:val="24"/>
              </w:rPr>
            </w:pPr>
            <w:r w:rsidRPr="00BB61B6">
              <w:rPr>
                <w:b/>
                <w:szCs w:val="24"/>
              </w:rPr>
              <w:t>Privileged Users</w:t>
            </w:r>
          </w:p>
        </w:tc>
      </w:tr>
      <w:tr w:rsidRPr="00BB61B6" w:rsidR="00B0255C" w:rsidTr="00863A0E" w14:paraId="35EA24A3" w14:textId="77777777">
        <w:trPr>
          <w:jc w:val="center"/>
        </w:trPr>
        <w:tc>
          <w:tcPr>
            <w:tcW w:w="3930" w:type="dxa"/>
          </w:tcPr>
          <w:p w:rsidRPr="00BB61B6" w:rsidR="00B0255C" w:rsidP="00BB61B6" w:rsidRDefault="00B0255C" w14:paraId="7CF9734E" w14:textId="649372E1">
            <w:pPr>
              <w:pStyle w:val="Header"/>
              <w:spacing w:before="40" w:after="40"/>
              <w:jc w:val="center"/>
              <w:rPr>
                <w:szCs w:val="24"/>
              </w:rPr>
            </w:pPr>
            <w:r w:rsidRPr="00BB61B6">
              <w:rPr>
                <w:szCs w:val="24"/>
              </w:rPr>
              <w:t xml:space="preserve">Approx. </w:t>
            </w:r>
          </w:p>
        </w:tc>
        <w:tc>
          <w:tcPr>
            <w:tcW w:w="4019" w:type="dxa"/>
          </w:tcPr>
          <w:p w:rsidRPr="00BB61B6" w:rsidR="00B0255C" w:rsidP="00BB61B6" w:rsidRDefault="00B0255C" w14:paraId="08C9846E" w14:textId="45A78CC2">
            <w:pPr>
              <w:pStyle w:val="Header"/>
              <w:spacing w:before="40" w:after="40"/>
              <w:jc w:val="center"/>
              <w:rPr>
                <w:szCs w:val="24"/>
              </w:rPr>
            </w:pPr>
          </w:p>
        </w:tc>
      </w:tr>
    </w:tbl>
    <w:p w:rsidRPr="00BB61B6" w:rsidR="008C0490" w:rsidP="00BB61B6" w:rsidRDefault="008C0490" w14:paraId="4E0AC57E" w14:textId="77777777">
      <w:pPr>
        <w:pStyle w:val="Heading2"/>
      </w:pPr>
      <w:bookmarkStart w:name="SysEnviron" w:id="27"/>
      <w:bookmarkStart w:name="_Toc63943534" w:id="28"/>
      <w:bookmarkStart w:name="_Toc160891960" w:id="29"/>
      <w:bookmarkEnd w:id="27"/>
      <w:r w:rsidRPr="00BB61B6">
        <w:t>General Description of Information:</w:t>
      </w:r>
      <w:bookmarkEnd w:id="28"/>
      <w:bookmarkEnd w:id="29"/>
      <w:r w:rsidRPr="00BB61B6">
        <w:t xml:space="preserve"> </w:t>
      </w:r>
    </w:p>
    <w:p w:rsidRPr="00BB61B6" w:rsidR="008C0490" w:rsidP="00BB61B6" w:rsidRDefault="008C0490" w14:paraId="0E475994" w14:textId="6019D887">
      <w:r w:rsidRPr="00BB61B6">
        <w:t xml:space="preserve">The </w:t>
      </w:r>
      <w:r w:rsidR="00E93065">
        <w:t>ARIA Group</w:t>
      </w:r>
      <w:r w:rsidRPr="00BB61B6">
        <w:t xml:space="preserve"> Enterprise Network handles various forms of US Government information, including Controlled Unclassified Information (CUI), due to the work being performed for various agencies and organizations under contract. Financial, Privacy, Proprietary Business Information and Tax information are resident on the systems due to normal course of business operations and activities which take place in support of the business operations. All CUI information is protected and encrypted to Federal Information Processing Standards (FIPS) 140-2 requirements while in-transit and at rest within the servers and user operating environments. FIPS 140-2 is a U.S. government computer security standard. CUI is categorized in accordance with the CUI Registry at </w:t>
      </w:r>
      <w:hyperlink w:history="1" r:id="rId19">
        <w:r w:rsidRPr="00BB61B6">
          <w:rPr>
            <w:rStyle w:val="Hyperlink"/>
            <w:bCs/>
          </w:rPr>
          <w:t>https://www.archives.gov/cui/registry/category-list</w:t>
        </w:r>
      </w:hyperlink>
      <w:r w:rsidRPr="00BB61B6">
        <w:t>.</w:t>
      </w:r>
    </w:p>
    <w:p w:rsidRPr="00BB61B6" w:rsidR="008C0490" w:rsidP="00BB61B6" w:rsidRDefault="008C0490" w14:paraId="624449CC" w14:textId="77777777"/>
    <w:p w:rsidRPr="00BB61B6" w:rsidR="008C0490" w:rsidP="00BB61B6" w:rsidRDefault="008C0490" w14:paraId="70CFF870" w14:textId="77777777">
      <w:pPr>
        <w:pStyle w:val="Heading1"/>
      </w:pPr>
      <w:bookmarkStart w:name="_Toc63943535" w:id="30"/>
      <w:bookmarkStart w:name="_Toc160891961" w:id="31"/>
      <w:r w:rsidRPr="00BB61B6">
        <w:t>SYSTEM ENVIRONMENT</w:t>
      </w:r>
      <w:bookmarkEnd w:id="30"/>
      <w:bookmarkEnd w:id="31"/>
    </w:p>
    <w:p w:rsidRPr="00BB61B6" w:rsidR="008C0490" w:rsidP="00BB61B6" w:rsidRDefault="008C0490" w14:paraId="757ADF04" w14:textId="74013154">
      <w:pPr>
        <w:tabs>
          <w:tab w:val="left" w:pos="540"/>
        </w:tabs>
      </w:pPr>
      <w:r w:rsidRPr="00BB61B6">
        <w:t xml:space="preserve">The </w:t>
      </w:r>
      <w:r w:rsidR="00E93065">
        <w:t>ARIA Group</w:t>
      </w:r>
      <w:r w:rsidRPr="00BB61B6">
        <w:t xml:space="preserve"> Enterprise Network is physically located in the following locations: </w:t>
      </w:r>
      <w:r w:rsidR="00FD77F5">
        <w:t xml:space="preserve">Irvina, California and </w:t>
      </w:r>
      <w:proofErr w:type="gramStart"/>
      <w:r w:rsidR="00FD77F5">
        <w:t>TC,</w:t>
      </w:r>
      <w:r w:rsidRPr="00BB61B6">
        <w:t>.</w:t>
      </w:r>
      <w:proofErr w:type="gramEnd"/>
      <w:r w:rsidRPr="00BB61B6">
        <w:t xml:space="preserve"> The </w:t>
      </w:r>
      <w:r w:rsidR="00E93065">
        <w:t>ARIA Group</w:t>
      </w:r>
      <w:r w:rsidRPr="00BB61B6">
        <w:t xml:space="preserve"> Enterprise Network is comprised of physical and virtualized servers, </w:t>
      </w:r>
      <w:r w:rsidRPr="00BB61B6" w:rsidR="00274441">
        <w:t>laptops,</w:t>
      </w:r>
      <w:r w:rsidRPr="00BB61B6">
        <w:t xml:space="preserve"> and workstations for the User Operating Environment. The </w:t>
      </w:r>
      <w:r w:rsidR="00E93065">
        <w:t>ARIA Group</w:t>
      </w:r>
      <w:r w:rsidRPr="00BB61B6">
        <w:t xml:space="preserve"> Enterprise Network facilitates the administrative (time &amp; accounting, file shares containing customer related data, user data, system design, Personally Identifiable Information (PII)/Human Resources (HR) data, and other CUI level data) and users’ day-to-day computing activities within the organization.</w:t>
      </w:r>
    </w:p>
    <w:p w:rsidRPr="00BB61B6" w:rsidR="008C0490" w:rsidP="00BB61B6" w:rsidRDefault="008C0490" w14:paraId="05CA7FE3" w14:textId="77777777">
      <w:pPr>
        <w:tabs>
          <w:tab w:val="left" w:pos="540"/>
        </w:tabs>
      </w:pPr>
    </w:p>
    <w:p w:rsidRPr="00BB61B6" w:rsidR="00863A0E" w:rsidP="00BB61B6" w:rsidRDefault="00863A0E" w14:paraId="2C9FD96D" w14:textId="0946CD61">
      <w:pPr>
        <w:rPr>
          <w:b/>
          <w:bCs/>
        </w:rPr>
      </w:pPr>
      <w:r w:rsidRPr="00BB61B6">
        <w:rPr>
          <w:b/>
          <w:bCs/>
        </w:rPr>
        <w:t>The Network Diagrams are depicted in Appendix A to this Document.</w:t>
      </w:r>
    </w:p>
    <w:p w:rsidRPr="00BB61B6" w:rsidR="00863A0E" w:rsidP="00BB61B6" w:rsidRDefault="00863A0E" w14:paraId="3A996EB1" w14:textId="77777777">
      <w:pPr>
        <w:tabs>
          <w:tab w:val="left" w:pos="540"/>
        </w:tabs>
        <w:rPr>
          <w:bCs/>
          <w:color w:val="000000"/>
        </w:rPr>
      </w:pPr>
    </w:p>
    <w:p w:rsidRPr="00BB61B6" w:rsidR="00863A0E" w:rsidP="00BB61B6" w:rsidRDefault="00B0255C" w14:paraId="5B64A24A" w14:textId="46D3A299">
      <w:pPr>
        <w:pStyle w:val="Heading2"/>
      </w:pPr>
      <w:bookmarkStart w:name="_Toc160891962" w:id="32"/>
      <w:r w:rsidRPr="00BB61B6">
        <w:t xml:space="preserve">Hardware and </w:t>
      </w:r>
      <w:r w:rsidRPr="00BB61B6" w:rsidR="00863A0E">
        <w:t>S</w:t>
      </w:r>
      <w:r w:rsidRPr="00BB61B6">
        <w:t xml:space="preserve">oftware </w:t>
      </w:r>
      <w:r w:rsidRPr="00BB61B6" w:rsidR="00863A0E">
        <w:t>L</w:t>
      </w:r>
      <w:r w:rsidRPr="00BB61B6">
        <w:t>istings</w:t>
      </w:r>
      <w:bookmarkEnd w:id="32"/>
    </w:p>
    <w:p w:rsidRPr="00BB61B6" w:rsidR="00B0255C" w:rsidP="00BB61B6" w:rsidRDefault="00863A0E" w14:paraId="491DAA20" w14:textId="46095BF7">
      <w:r>
        <w:t xml:space="preserve">Hardware and Software Listings </w:t>
      </w:r>
      <w:r w:rsidR="00B0255C">
        <w:t xml:space="preserve">are stored in </w:t>
      </w:r>
      <w:r w:rsidR="00FD77F5">
        <w:t xml:space="preserve">Microsoft </w:t>
      </w:r>
      <w:r w:rsidR="0092622A">
        <w:t xml:space="preserve">365 using </w:t>
      </w:r>
      <w:r w:rsidR="00FD77F5">
        <w:t>EntraID</w:t>
      </w:r>
      <w:r w:rsidR="0092622A">
        <w:t xml:space="preserve"> and Intune</w:t>
      </w:r>
      <w:r w:rsidR="00B0255C">
        <w:t xml:space="preserve">. The database includes a listing of all hardware and software (system software and application software) components, including make/OEM, model, version, service packs, and person the asset is assigned to. </w:t>
      </w:r>
      <w:r w:rsidR="00A302F6">
        <w:t>IT</w:t>
      </w:r>
      <w:r w:rsidR="00B0255C">
        <w:t xml:space="preserve"> maintains this database for </w:t>
      </w:r>
      <w:r w:rsidR="0070258D">
        <w:t>ARIA Group</w:t>
      </w:r>
      <w:r w:rsidR="00B0255C">
        <w:t>.</w:t>
      </w:r>
    </w:p>
    <w:p w:rsidRPr="00BB61B6" w:rsidR="00B0255C" w:rsidP="00BB61B6" w:rsidRDefault="00B0255C" w14:paraId="121460CC" w14:textId="77777777">
      <w:pPr>
        <w:pStyle w:val="Header"/>
      </w:pPr>
    </w:p>
    <w:p w:rsidRPr="00BB61B6" w:rsidR="00B0255C" w:rsidP="00BB61B6" w:rsidRDefault="00863A0E" w14:paraId="468AD40A" w14:textId="0436C480">
      <w:pPr>
        <w:pStyle w:val="Heading2"/>
      </w:pPr>
      <w:bookmarkStart w:name="_Toc160891963" w:id="33"/>
      <w:r w:rsidRPr="00BB61B6">
        <w:t>List All Software Components Installed on the System</w:t>
      </w:r>
      <w:bookmarkEnd w:id="33"/>
    </w:p>
    <w:p w:rsidRPr="00BB61B6" w:rsidR="00E411A6" w:rsidP="00BB61B6" w:rsidRDefault="00E411A6" w14:paraId="41029AD7" w14:textId="32A11762">
      <w:r>
        <w:t xml:space="preserve">All software components installed on </w:t>
      </w:r>
      <w:r w:rsidR="0070258D">
        <w:t>ARIA Group</w:t>
      </w:r>
      <w:r>
        <w:t xml:space="preserve"> systems are documented in the </w:t>
      </w:r>
      <w:bookmarkStart w:name="_Hlk56439532" w:id="34"/>
      <w:r w:rsidR="0070258D">
        <w:t>ARIA Group</w:t>
      </w:r>
      <w:r>
        <w:t xml:space="preserve"> Evaluated and Approved Product Listing (E/APL) </w:t>
      </w:r>
      <w:bookmarkEnd w:id="34"/>
      <w:r>
        <w:t xml:space="preserve">and stored in the </w:t>
      </w:r>
      <w:r w:rsidR="00A302F6">
        <w:t>IT</w:t>
      </w:r>
      <w:r>
        <w:t xml:space="preserve"> </w:t>
      </w:r>
      <w:r w:rsidR="43350013">
        <w:t>ConnectWise</w:t>
      </w:r>
      <w:r>
        <w:t xml:space="preserve"> Agent Database as discussed in Section 2.1. This listing is updated semi-annually with cyber risk assessments being completed for unapproved software not found on the NIAP, DOD E/APL (APLITS), DISA E/APL or DHS E/APL.</w:t>
      </w:r>
    </w:p>
    <w:p w:rsidRPr="00BB61B6" w:rsidR="00B0255C" w:rsidP="00BB61B6" w:rsidRDefault="00B0255C" w14:paraId="1D12C803" w14:textId="45141C05"/>
    <w:p w:rsidRPr="00BB61B6" w:rsidR="00B0255C" w:rsidP="00BB61B6" w:rsidRDefault="00B0255C" w14:paraId="4E7E051F" w14:textId="441D0711">
      <w:pPr>
        <w:pStyle w:val="Heading2"/>
      </w:pPr>
      <w:bookmarkStart w:name="_Toc160891964" w:id="35"/>
      <w:r w:rsidRPr="00BB61B6">
        <w:t>Hardware and Software Maintenance and Ownership</w:t>
      </w:r>
      <w:bookmarkEnd w:id="35"/>
    </w:p>
    <w:p w:rsidRPr="00BB61B6" w:rsidR="00E411A6" w:rsidP="00BB61B6" w:rsidRDefault="0092622A" w14:paraId="60AB30B8" w14:textId="349560B3">
      <w:r>
        <w:t xml:space="preserve">ARIA Group </w:t>
      </w:r>
      <w:r w:rsidR="00A302F6">
        <w:t>IT</w:t>
      </w:r>
      <w:r w:rsidRPr="00BB61B6" w:rsidR="00E411A6">
        <w:t xml:space="preserve"> maintains the </w:t>
      </w:r>
      <w:r w:rsidR="0070258D">
        <w:t>ARIA Group</w:t>
      </w:r>
      <w:r w:rsidRPr="00BB61B6" w:rsidR="00E411A6">
        <w:t xml:space="preserve"> Enterprise Network </w:t>
      </w:r>
      <w:r>
        <w:t>and</w:t>
      </w:r>
      <w:r w:rsidRPr="00BB61B6" w:rsidR="00E411A6">
        <w:t xml:space="preserve"> </w:t>
      </w:r>
      <w:r w:rsidRPr="00BB61B6" w:rsidR="00274441">
        <w:t>licensures</w:t>
      </w:r>
      <w:r w:rsidRPr="00BB61B6" w:rsidR="00E411A6">
        <w:t xml:space="preserve"> for all supporting software and hardware</w:t>
      </w:r>
      <w:r w:rsidRPr="00BB61B6" w:rsidR="00D950D6">
        <w:t xml:space="preserve">. </w:t>
      </w:r>
      <w:r w:rsidRPr="00BB61B6" w:rsidR="00E411A6">
        <w:t xml:space="preserve">Licenses are procured in accordance with </w:t>
      </w:r>
      <w:r w:rsidR="00032300">
        <w:t xml:space="preserve">the </w:t>
      </w:r>
      <w:r w:rsidR="00A302F6">
        <w:t>IT</w:t>
      </w:r>
      <w:r w:rsidR="00032300">
        <w:t xml:space="preserve"> </w:t>
      </w:r>
      <w:r w:rsidRPr="00BB61B6" w:rsidR="00E411A6">
        <w:t xml:space="preserve">procurement process. Only </w:t>
      </w:r>
      <w:r w:rsidR="00A302F6">
        <w:t>IT</w:t>
      </w:r>
      <w:r w:rsidRPr="00BB61B6" w:rsidR="00E411A6">
        <w:t xml:space="preserve"> Administrators have direct access to licenses and can allocate them based on a formal ticket request. All requests are made through the </w:t>
      </w:r>
      <w:r w:rsidR="00E93065">
        <w:t>ARIA Group</w:t>
      </w:r>
      <w:r w:rsidRPr="00BB61B6" w:rsidR="00E411A6">
        <w:t xml:space="preserve"> </w:t>
      </w:r>
      <w:r>
        <w:t>Aria Operating System (AOS)</w:t>
      </w:r>
      <w:r w:rsidRPr="00BB61B6" w:rsidR="00E411A6">
        <w:t xml:space="preserve"> and approved by </w:t>
      </w:r>
      <w:r>
        <w:t>the Chief Technology Officer (CTO)</w:t>
      </w:r>
      <w:r w:rsidRPr="00BB61B6" w:rsidR="00D950D6">
        <w:t xml:space="preserve">. </w:t>
      </w:r>
      <w:r w:rsidRPr="00BB61B6" w:rsidR="00E411A6">
        <w:t xml:space="preserve">Once the approval is obtained, </w:t>
      </w:r>
      <w:r w:rsidR="00A302F6">
        <w:t>IT</w:t>
      </w:r>
      <w:r w:rsidRPr="00BB61B6" w:rsidR="00E411A6">
        <w:t xml:space="preserve"> receives and completes the request. Any changes in licensure </w:t>
      </w:r>
      <w:r>
        <w:t>will be</w:t>
      </w:r>
      <w:r w:rsidRPr="00BB61B6" w:rsidR="00E411A6">
        <w:t xml:space="preserve"> documented as part of the </w:t>
      </w:r>
      <w:r>
        <w:t xml:space="preserve">Asset </w:t>
      </w:r>
      <w:r w:rsidRPr="00BB61B6" w:rsidR="00E411A6">
        <w:t xml:space="preserve">Management Policy for the company. Freeware and Shareware are evaluated prior to utilization and documented in </w:t>
      </w:r>
      <w:r>
        <w:t>Intune</w:t>
      </w:r>
      <w:r w:rsidRPr="00BB61B6" w:rsidR="00E411A6">
        <w:t xml:space="preserve">. </w:t>
      </w:r>
      <w:r w:rsidR="00E93065">
        <w:t>ARIA Group</w:t>
      </w:r>
      <w:r w:rsidRPr="00BB61B6" w:rsidR="00E411A6">
        <w:t xml:space="preserve">’s Hardware/Software listing is updated by </w:t>
      </w:r>
      <w:r w:rsidR="00A302F6">
        <w:t>IT</w:t>
      </w:r>
      <w:r w:rsidRPr="00CD2030" w:rsidR="00E411A6">
        <w:t xml:space="preserve"> on a </w:t>
      </w:r>
      <w:r>
        <w:t>monthly</w:t>
      </w:r>
      <w:r w:rsidRPr="00CD2030" w:rsidR="00E411A6">
        <w:t xml:space="preserve"> basis using an agent which is installed on each </w:t>
      </w:r>
      <w:r w:rsidR="00E93065">
        <w:t>ARIA Group</w:t>
      </w:r>
      <w:r w:rsidRPr="00CD2030" w:rsidR="00E411A6">
        <w:t xml:space="preserve"> owned asset. All hardware and software </w:t>
      </w:r>
      <w:r>
        <w:t>will be</w:t>
      </w:r>
      <w:r w:rsidRPr="00CD2030" w:rsidR="00E411A6">
        <w:t xml:space="preserve"> evaluated for NIST, FIPS 140-2 and NIAP compliance prior to procurement to ensure secure supply chain practices are executed per NIST 800-161</w:t>
      </w:r>
      <w:r w:rsidRPr="00CD2030" w:rsidR="00D950D6">
        <w:t xml:space="preserve">. </w:t>
      </w:r>
      <w:r w:rsidR="00E93065">
        <w:t>ARIA Group</w:t>
      </w:r>
      <w:r w:rsidRPr="00CD2030" w:rsidR="00E411A6">
        <w:t xml:space="preserve">’s secure supply chain is audited </w:t>
      </w:r>
      <w:r w:rsidRPr="00CD2030" w:rsidR="00E8613B">
        <w:t xml:space="preserve">at least </w:t>
      </w:r>
      <w:r w:rsidRPr="00CD2030" w:rsidR="00D851E3">
        <w:t>annually</w:t>
      </w:r>
      <w:r w:rsidRPr="00CD2030" w:rsidR="00D950D6">
        <w:t>.</w:t>
      </w:r>
      <w:r w:rsidR="00D950D6">
        <w:t xml:space="preserve"> </w:t>
      </w:r>
    </w:p>
    <w:p w:rsidRPr="00BB61B6" w:rsidR="00E411A6" w:rsidP="00BB61B6" w:rsidRDefault="00E411A6" w14:paraId="5AD3D3D8" w14:textId="77777777"/>
    <w:p w:rsidRPr="00BB61B6" w:rsidR="00B0255C" w:rsidP="00BB61B6" w:rsidRDefault="00B0255C" w14:paraId="6B5D872E" w14:textId="6A111765">
      <w:pPr>
        <w:pStyle w:val="Heading1"/>
      </w:pPr>
      <w:bookmarkStart w:name="_Toc160891965" w:id="36"/>
      <w:r w:rsidRPr="00BB61B6">
        <w:t>REQUIREMENTS</w:t>
      </w:r>
      <w:bookmarkEnd w:id="36"/>
    </w:p>
    <w:p w:rsidRPr="00BB61B6" w:rsidR="00E411A6" w:rsidP="00BB61B6" w:rsidRDefault="00E411A6" w14:paraId="74FD62F5" w14:textId="77777777">
      <w:pPr>
        <w:tabs>
          <w:tab w:val="left" w:pos="540"/>
        </w:tabs>
        <w:rPr>
          <w:b/>
          <w:bCs/>
          <w:sz w:val="22"/>
        </w:rPr>
      </w:pPr>
      <w:r w:rsidRPr="00BB61B6">
        <w:rPr>
          <w:b/>
          <w:bCs/>
          <w:sz w:val="22"/>
        </w:rPr>
        <w:t xml:space="preserve">(Note: The source of the requirements is National Institute of Standards and Technology (NIST) Special Publication 800-171, Rev. 2, dated 28 January 2021) </w:t>
      </w:r>
    </w:p>
    <w:p w:rsidRPr="00BB61B6" w:rsidR="00E411A6" w:rsidP="00BB61B6" w:rsidRDefault="00E411A6" w14:paraId="37CA466B" w14:textId="77777777">
      <w:pPr>
        <w:rPr>
          <w:szCs w:val="24"/>
        </w:rPr>
      </w:pPr>
    </w:p>
    <w:p w:rsidRPr="00BB61B6" w:rsidR="00E411A6" w:rsidP="00BB61B6" w:rsidRDefault="00E411A6" w14:paraId="65FC429F" w14:textId="3FA207D0">
      <w:pPr>
        <w:rPr>
          <w:color w:val="000000"/>
          <w:szCs w:val="24"/>
        </w:rPr>
      </w:pPr>
      <w:r w:rsidRPr="00BB61B6">
        <w:rPr>
          <w:color w:val="000000"/>
          <w:szCs w:val="24"/>
        </w:rPr>
        <w:t>The protection of CUI resident in non-federal systems and organizations is of paramount importance to federal agencies and can directly impact the ability of the federal government to successfully conduct its essential missions and functions. NIST 800-171 Rev. 2 provides agencies with recommended security requirements for protecting the confidentiality of CUI when the information is resident in non-federal systems and organizations; when the non-federal organization is not collecting or maintaining information on behalf of a federal agency or using or operating a system on behalf of an agency; and where there are no specific safeguarding requirements for protecting the confidentiality of CUI prescribed by the authorizing law, regulation, or governmentwide policy for the CUI category listed in the CUI Registry. The requirements apply to all components of non-federal systems and organizations that process, store, and/or transmit CUI, or that provide protection for such components. The security requirements are intended for use by federal agencies in contractual vehicles or other agreements established between those agencies and nonfederal organizations.</w:t>
      </w:r>
    </w:p>
    <w:p w:rsidRPr="00BB61B6" w:rsidR="006F1589" w:rsidP="00BB61B6" w:rsidRDefault="006F1589" w14:paraId="46129EDD" w14:textId="77777777">
      <w:pPr>
        <w:rPr>
          <w:color w:val="000000"/>
          <w:szCs w:val="24"/>
        </w:rPr>
      </w:pPr>
    </w:p>
    <w:p w:rsidRPr="00BB61B6" w:rsidR="00B0255C" w:rsidP="00BB61B6" w:rsidRDefault="00B0255C" w14:paraId="05BF9CFB" w14:textId="77777777">
      <w:pPr>
        <w:pStyle w:val="Heading2"/>
      </w:pPr>
      <w:bookmarkStart w:name="_Toc160891966" w:id="37"/>
      <w:r w:rsidRPr="00BB61B6">
        <w:t>Access Control</w:t>
      </w:r>
      <w:bookmarkEnd w:id="37"/>
    </w:p>
    <w:p w:rsidRPr="00BB61B6" w:rsidR="00863A0E" w:rsidP="00BB61B6" w:rsidRDefault="00863A0E" w14:paraId="7E5159B3" w14:textId="0DFB93C3">
      <w:pPr>
        <w:pStyle w:val="Heading3"/>
        <w:rPr>
          <w:b/>
        </w:rPr>
      </w:pPr>
      <w:bookmarkStart w:name="_Toc160891967" w:id="38"/>
      <w:r w:rsidRPr="00BB61B6">
        <w:t>Limit System Access</w:t>
      </w:r>
      <w:bookmarkEnd w:id="38"/>
      <w:r w:rsidRPr="00BB61B6">
        <w:t xml:space="preserve"> </w:t>
      </w:r>
    </w:p>
    <w:p w:rsidRPr="00BB61B6" w:rsidR="00B0255C" w:rsidP="00BB61B6" w:rsidRDefault="00863A0E" w14:paraId="52C8071C" w14:textId="12013BDF">
      <w:pPr>
        <w:rPr>
          <w:b/>
        </w:rPr>
      </w:pPr>
      <w:r w:rsidRPr="00BB61B6">
        <w:t xml:space="preserve">Limit system access </w:t>
      </w:r>
      <w:r w:rsidRPr="00BB61B6" w:rsidR="00B0255C">
        <w:t>to authorized users, processes acting on behalf of authorized users, and devices (including other systems).</w:t>
      </w:r>
      <w:r w:rsidRPr="00BB61B6" w:rsidR="00B0255C">
        <w:rPr>
          <w:b/>
        </w:rPr>
        <w:t xml:space="preserve"> </w:t>
      </w:r>
    </w:p>
    <w:p w:rsidRPr="00BB61B6" w:rsidR="00B0255C" w:rsidP="00BB61B6" w:rsidRDefault="00B0255C" w14:paraId="5EC58C25" w14:textId="77777777">
      <w:pPr>
        <w:pStyle w:val="BodyTextIndent"/>
        <w:tabs>
          <w:tab w:val="left" w:pos="0"/>
          <w:tab w:val="left" w:pos="630"/>
        </w:tabs>
        <w:ind w:left="0"/>
        <w:rPr>
          <w:b/>
        </w:rPr>
      </w:pPr>
    </w:p>
    <w:tbl>
      <w:tblPr>
        <w:tblStyle w:val="TableGrid"/>
        <w:tblW w:w="0" w:type="auto"/>
        <w:tblLook w:val="04A0" w:firstRow="1" w:lastRow="0" w:firstColumn="1" w:lastColumn="0" w:noHBand="0" w:noVBand="1"/>
      </w:tblPr>
      <w:tblGrid>
        <w:gridCol w:w="3308"/>
        <w:gridCol w:w="3309"/>
        <w:gridCol w:w="3463"/>
      </w:tblGrid>
      <w:tr w:rsidRPr="00BB61B6" w:rsidR="00B0255C" w:rsidTr="00607C84" w14:paraId="682CD0A4" w14:textId="77777777">
        <w:tc>
          <w:tcPr>
            <w:tcW w:w="3308" w:type="dxa"/>
            <w:tcBorders>
              <w:top w:val="nil"/>
              <w:left w:val="nil"/>
              <w:bottom w:val="nil"/>
              <w:right w:val="nil"/>
            </w:tcBorders>
          </w:tcPr>
          <w:p w:rsidRPr="00BB61B6" w:rsidR="00B0255C" w:rsidP="00BB61B6" w:rsidRDefault="008624D3" w14:paraId="5B9E5283" w14:textId="311A438A">
            <w:pPr>
              <w:pStyle w:val="BodyTextIndent"/>
              <w:tabs>
                <w:tab w:val="left" w:pos="0"/>
                <w:tab w:val="left" w:pos="630"/>
              </w:tabs>
              <w:ind w:left="0"/>
            </w:pPr>
            <w:r>
              <w:fldChar w:fldCharType="begin">
                <w:ffData>
                  <w:name w:val="Check1"/>
                  <w:enabled/>
                  <w:calcOnExit w:val="0"/>
                  <w:checkBox>
                    <w:sizeAuto/>
                    <w:default w:val="0"/>
                  </w:checkBox>
                </w:ffData>
              </w:fldChar>
            </w:r>
            <w:bookmarkStart w:name="Check1" w:id="39"/>
            <w:r>
              <w:instrText xml:space="preserve"> FORMCHECKBOX </w:instrText>
            </w:r>
            <w:r>
              <w:fldChar w:fldCharType="separate"/>
            </w:r>
            <w:r>
              <w:fldChar w:fldCharType="end"/>
            </w:r>
            <w:bookmarkEnd w:id="39"/>
            <w:r w:rsidRPr="00BB61B6" w:rsidR="00B0255C">
              <w:t xml:space="preserve"> Implemented</w:t>
            </w:r>
          </w:p>
        </w:tc>
        <w:tc>
          <w:tcPr>
            <w:tcW w:w="3309" w:type="dxa"/>
            <w:tcBorders>
              <w:top w:val="nil"/>
              <w:left w:val="nil"/>
              <w:bottom w:val="nil"/>
              <w:right w:val="nil"/>
            </w:tcBorders>
          </w:tcPr>
          <w:p w:rsidRPr="00BB61B6" w:rsidR="00B0255C" w:rsidP="00BB61B6" w:rsidRDefault="008624D3" w14:paraId="63D05B15" w14:textId="476B7F78">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4B431942"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0C34AF" w14:paraId="125E8BCE" w14:textId="77777777">
        <w:trPr>
          <w:trHeight w:val="1125"/>
        </w:trPr>
        <w:tc>
          <w:tcPr>
            <w:tcW w:w="10080" w:type="dxa"/>
            <w:gridSpan w:val="3"/>
            <w:tcBorders>
              <w:top w:val="nil"/>
              <w:left w:val="nil"/>
              <w:bottom w:val="nil"/>
              <w:right w:val="nil"/>
            </w:tcBorders>
          </w:tcPr>
          <w:p w:rsidRPr="00BB61B6" w:rsidR="00B0255C" w:rsidP="00BB61B6" w:rsidRDefault="00B0255C" w14:paraId="1A4D115A" w14:textId="77777777"/>
          <w:p w:rsidRPr="00BB61B6" w:rsidR="006F1589" w:rsidP="00BB61B6" w:rsidRDefault="000C34AF" w14:paraId="199F6125" w14:textId="1C365F56">
            <w:r w:rsidRPr="000C34AF">
              <w:t>System access is restricted to authorized technical personnel ARIA Group using a combination of unique USERIDS and shared accounts. No system account with processes acting on behalf of authorized users are in place, and devices are not managed by a centralized Identity and Access Management System (IAM).</w:t>
            </w:r>
          </w:p>
        </w:tc>
      </w:tr>
    </w:tbl>
    <w:p w:rsidRPr="00BB61B6" w:rsidR="00B0255C" w:rsidP="00BB61B6" w:rsidRDefault="00B0255C" w14:paraId="50261CA0" w14:textId="04418EF2"/>
    <w:p w:rsidRPr="00BB61B6" w:rsidR="00607C84" w:rsidP="00BB61B6" w:rsidRDefault="00607C84" w14:paraId="6E17C35D" w14:textId="46544143">
      <w:pPr>
        <w:pStyle w:val="Heading3"/>
      </w:pPr>
      <w:bookmarkStart w:name="_Toc160891968" w:id="40"/>
      <w:r w:rsidRPr="00BB61B6">
        <w:t>Limit System Access to the Types of Transactions</w:t>
      </w:r>
      <w:bookmarkEnd w:id="40"/>
      <w:r w:rsidRPr="00BB61B6">
        <w:t xml:space="preserve"> </w:t>
      </w:r>
    </w:p>
    <w:p w:rsidRPr="00BB61B6" w:rsidR="00607C84" w:rsidP="00BB61B6" w:rsidRDefault="00607C84" w14:paraId="3EE910D1" w14:textId="705F1D8E">
      <w:r w:rsidRPr="00BB61B6">
        <w:t>Limit system access to the types of transactions and functions that authorized users are permitted to execute.</w:t>
      </w:r>
    </w:p>
    <w:tbl>
      <w:tblPr>
        <w:tblStyle w:val="TableGrid"/>
        <w:tblW w:w="0" w:type="auto"/>
        <w:tblLook w:val="04A0" w:firstRow="1" w:lastRow="0" w:firstColumn="1" w:lastColumn="0" w:noHBand="0" w:noVBand="1"/>
      </w:tblPr>
      <w:tblGrid>
        <w:gridCol w:w="3308"/>
        <w:gridCol w:w="3309"/>
        <w:gridCol w:w="3463"/>
      </w:tblGrid>
      <w:tr w:rsidRPr="00BB61B6" w:rsidR="00B0255C" w:rsidTr="00607C84" w14:paraId="45691062" w14:textId="77777777">
        <w:tc>
          <w:tcPr>
            <w:tcW w:w="3308" w:type="dxa"/>
            <w:tcBorders>
              <w:top w:val="nil"/>
              <w:left w:val="nil"/>
              <w:bottom w:val="nil"/>
              <w:right w:val="nil"/>
            </w:tcBorders>
          </w:tcPr>
          <w:p w:rsidRPr="00BB61B6" w:rsidR="00B0255C" w:rsidP="00BB61B6" w:rsidRDefault="008624D3" w14:paraId="1B6560C8" w14:textId="23A324BF">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8624D3" w14:paraId="1B3EA9BB" w14:textId="0E2C5CAB">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4E0232F0"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07C84" w14:paraId="7578D493" w14:textId="77777777">
        <w:tc>
          <w:tcPr>
            <w:tcW w:w="10080" w:type="dxa"/>
            <w:gridSpan w:val="3"/>
            <w:tcBorders>
              <w:top w:val="nil"/>
              <w:left w:val="nil"/>
              <w:bottom w:val="nil"/>
              <w:right w:val="nil"/>
            </w:tcBorders>
          </w:tcPr>
          <w:p w:rsidR="000C34AF" w:rsidP="00BB61B6" w:rsidRDefault="000C34AF" w14:paraId="6DCF7CA8" w14:textId="77777777"/>
          <w:p w:rsidRPr="00BB61B6" w:rsidR="006F1589" w:rsidP="00BB61B6" w:rsidRDefault="000C34AF" w14:paraId="1C11E487" w14:textId="3E62C294">
            <w:r w:rsidRPr="0009530D">
              <w:t xml:space="preserve">System access will be but is not yet limited to only authorized functions and transactions as required by ARIA Group staff in order to accomplish assigned tasks and services in support of customer and Defense Industrial Base (DIB) contracts. Users will accomplish functions and transactions utilizing the least privilege possible. Local Administrative Privileges will not </w:t>
            </w:r>
            <w:proofErr w:type="gramStart"/>
            <w:r w:rsidRPr="0009530D">
              <w:t>granted</w:t>
            </w:r>
            <w:proofErr w:type="gramEnd"/>
            <w:r w:rsidRPr="0009530D">
              <w:t xml:space="preserve"> to standard users.</w:t>
            </w:r>
          </w:p>
        </w:tc>
      </w:tr>
    </w:tbl>
    <w:p w:rsidRPr="00BB61B6" w:rsidR="00B0255C" w:rsidP="00BB61B6" w:rsidRDefault="00B0255C" w14:paraId="377FFAD2" w14:textId="77777777">
      <w:pPr>
        <w:pStyle w:val="BodyTextIndent"/>
        <w:tabs>
          <w:tab w:val="left" w:pos="0"/>
          <w:tab w:val="left" w:pos="630"/>
        </w:tabs>
        <w:ind w:left="0"/>
      </w:pPr>
    </w:p>
    <w:p w:rsidRPr="00BB61B6" w:rsidR="00B0255C" w:rsidP="00BB61B6" w:rsidRDefault="00607C84" w14:paraId="43C62806" w14:textId="283CFDD2">
      <w:pPr>
        <w:pStyle w:val="Heading3"/>
      </w:pPr>
      <w:bookmarkStart w:name="_Toc160891969" w:id="41"/>
      <w:r w:rsidRPr="00BB61B6">
        <w:t>Control the flow of CUI in Accordance with Approved Authorizations.</w:t>
      </w:r>
      <w:bookmarkEnd w:id="41"/>
    </w:p>
    <w:tbl>
      <w:tblPr>
        <w:tblStyle w:val="TableGrid"/>
        <w:tblW w:w="0" w:type="auto"/>
        <w:tblLook w:val="04A0" w:firstRow="1" w:lastRow="0" w:firstColumn="1" w:lastColumn="0" w:noHBand="0" w:noVBand="1"/>
      </w:tblPr>
      <w:tblGrid>
        <w:gridCol w:w="3308"/>
        <w:gridCol w:w="3309"/>
        <w:gridCol w:w="3463"/>
      </w:tblGrid>
      <w:tr w:rsidRPr="00BB61B6" w:rsidR="00B0255C" w:rsidTr="00607C84" w14:paraId="42873AC4" w14:textId="77777777">
        <w:tc>
          <w:tcPr>
            <w:tcW w:w="3308" w:type="dxa"/>
            <w:tcBorders>
              <w:top w:val="nil"/>
              <w:left w:val="nil"/>
              <w:bottom w:val="nil"/>
              <w:right w:val="nil"/>
            </w:tcBorders>
          </w:tcPr>
          <w:p w:rsidRPr="00BB61B6" w:rsidR="00B0255C" w:rsidP="00BB61B6" w:rsidRDefault="00DB7C94" w14:paraId="54FFCA19" w14:textId="66AADB77">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DB7C94" w14:paraId="73F902C9" w14:textId="05A8815E">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32ECD3D4"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07C84" w14:paraId="40C752DE" w14:textId="77777777">
        <w:tc>
          <w:tcPr>
            <w:tcW w:w="10080" w:type="dxa"/>
            <w:gridSpan w:val="3"/>
            <w:tcBorders>
              <w:top w:val="nil"/>
              <w:left w:val="nil"/>
              <w:bottom w:val="nil"/>
              <w:right w:val="nil"/>
            </w:tcBorders>
          </w:tcPr>
          <w:p w:rsidRPr="00BB61B6" w:rsidR="00B0255C" w:rsidP="00BB61B6" w:rsidRDefault="00B0255C" w14:paraId="58E6475F" w14:textId="77777777"/>
          <w:p w:rsidRPr="00BB61B6" w:rsidR="006F1589" w:rsidP="00BB61B6" w:rsidRDefault="007B1088" w14:paraId="154CDD02" w14:textId="329F43A1">
            <w:r w:rsidRPr="007B1088">
              <w:t>CUI will be controlled with customized, restricted Access Controls on files, share drives, databases, and objects based off “Need-To-Know” which prevents disclosure to unauthorized personnel. Users will provided training on handling and disposal of CUI through annual security awareness training. Teleworkers will be advised of their CUI responsibilities in a written Aria Information Security Policy.</w:t>
            </w:r>
          </w:p>
        </w:tc>
      </w:tr>
    </w:tbl>
    <w:p w:rsidRPr="00BB61B6" w:rsidR="00B0255C" w:rsidP="00BB61B6" w:rsidRDefault="00B0255C" w14:paraId="39C2F0E1" w14:textId="77777777">
      <w:pPr>
        <w:pStyle w:val="BodyTextIndent"/>
        <w:tabs>
          <w:tab w:val="left" w:pos="0"/>
          <w:tab w:val="left" w:pos="630"/>
        </w:tabs>
        <w:ind w:left="0"/>
      </w:pPr>
    </w:p>
    <w:p w:rsidRPr="00BB61B6" w:rsidR="00CE20F4" w:rsidP="00BB61B6" w:rsidRDefault="00CE20F4" w14:paraId="36AEBDEF" w14:textId="2C34E37C">
      <w:pPr>
        <w:pStyle w:val="Heading3"/>
      </w:pPr>
      <w:bookmarkStart w:name="_Toc160891970" w:id="42"/>
      <w:r w:rsidRPr="00BB61B6">
        <w:t>Separate the Duties of Individuals</w:t>
      </w:r>
      <w:bookmarkEnd w:id="42"/>
    </w:p>
    <w:p w:rsidRPr="00BB61B6" w:rsidR="00B0255C" w:rsidP="00BB61B6" w:rsidRDefault="00607C84" w14:paraId="069FC69A" w14:textId="19A3A99D">
      <w:r w:rsidRPr="00BB61B6">
        <w:t>Separate the Duties of Individuals to Reduce the Risk of Malevolent Activity Without Collusion</w:t>
      </w:r>
    </w:p>
    <w:p w:rsidRPr="00BB61B6" w:rsidR="00B0255C" w:rsidP="00BB61B6" w:rsidRDefault="00B0255C" w14:paraId="3A92B3C6" w14:textId="77777777">
      <w:pPr>
        <w:pStyle w:val="BodyTextIndent"/>
        <w:tabs>
          <w:tab w:val="left" w:pos="0"/>
          <w:tab w:val="left" w:pos="630"/>
        </w:tabs>
        <w:ind w:left="0"/>
      </w:pPr>
    </w:p>
    <w:tbl>
      <w:tblPr>
        <w:tblStyle w:val="TableGrid"/>
        <w:tblW w:w="0" w:type="auto"/>
        <w:tblLook w:val="04A0" w:firstRow="1" w:lastRow="0" w:firstColumn="1" w:lastColumn="0" w:noHBand="0" w:noVBand="1"/>
      </w:tblPr>
      <w:tblGrid>
        <w:gridCol w:w="3308"/>
        <w:gridCol w:w="3309"/>
        <w:gridCol w:w="3463"/>
      </w:tblGrid>
      <w:tr w:rsidRPr="00BB61B6" w:rsidR="00B0255C" w:rsidTr="00607C84" w14:paraId="6AC65DC0" w14:textId="77777777">
        <w:tc>
          <w:tcPr>
            <w:tcW w:w="3308" w:type="dxa"/>
            <w:tcBorders>
              <w:top w:val="nil"/>
              <w:left w:val="nil"/>
              <w:bottom w:val="nil"/>
              <w:right w:val="nil"/>
            </w:tcBorders>
          </w:tcPr>
          <w:p w:rsidRPr="00BB61B6" w:rsidR="00B0255C" w:rsidP="00BB61B6" w:rsidRDefault="00DB7C94" w14:paraId="290784C1" w14:textId="2DA5BA0D">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DB7C94" w14:paraId="207CA114" w14:textId="14D74799">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683C423F"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07C84" w14:paraId="7C9C86F4" w14:textId="77777777">
        <w:tc>
          <w:tcPr>
            <w:tcW w:w="10080" w:type="dxa"/>
            <w:gridSpan w:val="3"/>
            <w:tcBorders>
              <w:top w:val="nil"/>
              <w:left w:val="nil"/>
              <w:bottom w:val="nil"/>
              <w:right w:val="nil"/>
            </w:tcBorders>
          </w:tcPr>
          <w:p w:rsidRPr="00BB61B6" w:rsidR="00B0255C" w:rsidP="00BB61B6" w:rsidRDefault="00B0255C" w14:paraId="57077A0C" w14:textId="77777777"/>
          <w:p w:rsidRPr="00BB61B6" w:rsidR="006F1589" w:rsidP="00BB61B6" w:rsidRDefault="007B1088" w14:paraId="54E1FC65" w14:textId="2E0B3F2F">
            <w:r w:rsidRPr="007B1088">
              <w:t xml:space="preserve">ARIA Group will separate the duties between System Administrators and users to ensure user accounts cannot execute administrative functions and administrator accounts are strictly reserved for administrative duties. Administrative access is retained by authorized ARIA Group System Administrators. Local user administrative access will be prohibited. To prevent collusion, ARIA Group will form an Information Security Committee that audits all administrative functions and activities monthly in the ARIA Group Monthly Risk Management Meeting (MRMM). Any detected anomalies or unauthorized privileges will be immediately investigated and revoked if needed. </w:t>
            </w:r>
          </w:p>
        </w:tc>
      </w:tr>
    </w:tbl>
    <w:p w:rsidRPr="00BB61B6" w:rsidR="003E4239" w:rsidP="00BB61B6" w:rsidRDefault="003E4239" w14:paraId="348036EF" w14:textId="247D1436">
      <w:pPr>
        <w:spacing w:after="160" w:line="259" w:lineRule="auto"/>
        <w:jc w:val="left"/>
        <w:rPr>
          <w:rFonts w:eastAsiaTheme="majorEastAsia" w:cstheme="majorBidi"/>
          <w:i/>
          <w:color w:val="033395"/>
          <w:szCs w:val="24"/>
        </w:rPr>
      </w:pPr>
    </w:p>
    <w:p w:rsidRPr="00BB61B6" w:rsidR="00CE20F4" w:rsidP="00BB61B6" w:rsidRDefault="00CE20F4" w14:paraId="2BD4D2B2" w14:textId="104AB819">
      <w:pPr>
        <w:pStyle w:val="Heading3"/>
      </w:pPr>
      <w:bookmarkStart w:name="_Toc160891971" w:id="43"/>
      <w:r w:rsidRPr="00BB61B6">
        <w:t xml:space="preserve">Employ the principle of least </w:t>
      </w:r>
      <w:r w:rsidRPr="00BB61B6" w:rsidR="00AB3EED">
        <w:t>privilege.</w:t>
      </w:r>
      <w:bookmarkEnd w:id="43"/>
    </w:p>
    <w:p w:rsidRPr="00BB61B6" w:rsidR="00B0255C" w:rsidP="00BB61B6" w:rsidRDefault="00B0255C" w14:paraId="37397807" w14:textId="0E213AAE">
      <w:r w:rsidRPr="00BB61B6">
        <w:t>Employ the principle of least privilege, including for specific security functions and privileged accounts.</w:t>
      </w:r>
    </w:p>
    <w:p w:rsidRPr="00BB61B6" w:rsidR="00B0255C" w:rsidP="00BB61B6" w:rsidRDefault="00B0255C" w14:paraId="32BE71DF" w14:textId="77777777">
      <w:pPr>
        <w:pStyle w:val="BodyTextIndent"/>
        <w:tabs>
          <w:tab w:val="left" w:pos="0"/>
          <w:tab w:val="left" w:pos="630"/>
        </w:tabs>
        <w:ind w:left="0"/>
      </w:pPr>
    </w:p>
    <w:tbl>
      <w:tblPr>
        <w:tblStyle w:val="TableGrid"/>
        <w:tblW w:w="0" w:type="auto"/>
        <w:tblLook w:val="04A0" w:firstRow="1" w:lastRow="0" w:firstColumn="1" w:lastColumn="0" w:noHBand="0" w:noVBand="1"/>
      </w:tblPr>
      <w:tblGrid>
        <w:gridCol w:w="3308"/>
        <w:gridCol w:w="3309"/>
        <w:gridCol w:w="3463"/>
      </w:tblGrid>
      <w:tr w:rsidRPr="00BB61B6" w:rsidR="00B0255C" w:rsidTr="00607C84" w14:paraId="0D066C16" w14:textId="77777777">
        <w:tc>
          <w:tcPr>
            <w:tcW w:w="3308" w:type="dxa"/>
            <w:tcBorders>
              <w:top w:val="nil"/>
              <w:left w:val="nil"/>
              <w:bottom w:val="nil"/>
              <w:right w:val="nil"/>
            </w:tcBorders>
          </w:tcPr>
          <w:p w:rsidRPr="00BB61B6" w:rsidR="00B0255C" w:rsidP="00BB61B6" w:rsidRDefault="00DB7C94" w14:paraId="4F233CDF" w14:textId="533E44A0">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DB7C94" w14:paraId="15E30E15" w14:textId="0FDAF550">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429FF1A7"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07C84" w14:paraId="3856FB4A" w14:textId="77777777">
        <w:tc>
          <w:tcPr>
            <w:tcW w:w="10080" w:type="dxa"/>
            <w:gridSpan w:val="3"/>
            <w:tcBorders>
              <w:top w:val="nil"/>
              <w:left w:val="nil"/>
              <w:bottom w:val="nil"/>
              <w:right w:val="nil"/>
            </w:tcBorders>
          </w:tcPr>
          <w:p w:rsidRPr="00BB61B6" w:rsidR="00B0255C" w:rsidP="00BB61B6" w:rsidRDefault="00B0255C" w14:paraId="4A6D485B" w14:textId="77777777">
            <w:pPr>
              <w:pStyle w:val="BodyTextIndent"/>
              <w:tabs>
                <w:tab w:val="left" w:pos="0"/>
                <w:tab w:val="left" w:pos="630"/>
              </w:tabs>
              <w:ind w:left="0"/>
            </w:pPr>
          </w:p>
          <w:p w:rsidRPr="00BB61B6" w:rsidR="006F1589" w:rsidP="00BB61B6" w:rsidRDefault="00DB7C94" w14:paraId="5D7DA605" w14:textId="0782841F">
            <w:r w:rsidRPr="00DB7C94">
              <w:t xml:space="preserve">The principle of least privilege will be incorporated during account creation to ensure privileged accounts are closely monitored especially when acting on behalf of a critical service. Those accounts will be documented, not used for </w:t>
            </w:r>
            <w:proofErr w:type="gramStart"/>
            <w:r w:rsidRPr="00DB7C94">
              <w:t>day to day</w:t>
            </w:r>
            <w:proofErr w:type="gramEnd"/>
            <w:r w:rsidRPr="00DB7C94">
              <w:t xml:space="preserve"> productivity, and regularly audited monthly during the ARIA Group MRMM. User accounts will have the minimum privileges required to accomplish taskings and provide contractual support.</w:t>
            </w:r>
          </w:p>
        </w:tc>
      </w:tr>
    </w:tbl>
    <w:p w:rsidRPr="00BB61B6" w:rsidR="006F1589" w:rsidP="00BB61B6" w:rsidRDefault="006F1589" w14:paraId="6B651A01" w14:textId="77777777"/>
    <w:p w:rsidRPr="00BB61B6" w:rsidR="00B0255C" w:rsidP="00BB61B6" w:rsidRDefault="00B0255C" w14:paraId="357FD723" w14:textId="40B4992D">
      <w:pPr>
        <w:pStyle w:val="Heading3"/>
      </w:pPr>
      <w:bookmarkStart w:name="_Toc160891972" w:id="44"/>
      <w:r w:rsidRPr="00BB61B6">
        <w:t>Use non-privileged accounts or roles when accessing non-security functions.</w:t>
      </w:r>
      <w:bookmarkEnd w:id="44"/>
    </w:p>
    <w:tbl>
      <w:tblPr>
        <w:tblStyle w:val="TableGrid"/>
        <w:tblW w:w="0" w:type="auto"/>
        <w:tblLook w:val="04A0" w:firstRow="1" w:lastRow="0" w:firstColumn="1" w:lastColumn="0" w:noHBand="0" w:noVBand="1"/>
      </w:tblPr>
      <w:tblGrid>
        <w:gridCol w:w="3308"/>
        <w:gridCol w:w="3309"/>
        <w:gridCol w:w="3463"/>
      </w:tblGrid>
      <w:tr w:rsidRPr="00BB61B6" w:rsidR="00B0255C" w:rsidTr="00607C84" w14:paraId="5F39D768" w14:textId="77777777">
        <w:tc>
          <w:tcPr>
            <w:tcW w:w="3308" w:type="dxa"/>
            <w:tcBorders>
              <w:top w:val="nil"/>
              <w:left w:val="nil"/>
              <w:bottom w:val="nil"/>
              <w:right w:val="nil"/>
            </w:tcBorders>
          </w:tcPr>
          <w:p w:rsidRPr="00BB61B6" w:rsidR="00B0255C" w:rsidP="00BB61B6" w:rsidRDefault="00DB7C94" w14:paraId="681B5166" w14:textId="710D575C">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DB7C94" w14:paraId="7B0EAEE9" w14:textId="248291CC">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7D592052"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07C84" w14:paraId="51FD35C2" w14:textId="77777777">
        <w:tc>
          <w:tcPr>
            <w:tcW w:w="10080" w:type="dxa"/>
            <w:gridSpan w:val="3"/>
            <w:tcBorders>
              <w:top w:val="nil"/>
              <w:left w:val="nil"/>
              <w:bottom w:val="nil"/>
              <w:right w:val="nil"/>
            </w:tcBorders>
          </w:tcPr>
          <w:p w:rsidRPr="00BB61B6" w:rsidR="00B0255C" w:rsidP="00BB61B6" w:rsidRDefault="00B0255C" w14:paraId="4909A718" w14:textId="77777777"/>
          <w:p w:rsidRPr="00BB61B6" w:rsidR="00B0255C" w:rsidP="00BB61B6" w:rsidRDefault="00DB7C94" w14:paraId="71CFF52A" w14:textId="4F77CFA6">
            <w:pPr>
              <w:pStyle w:val="BodyTextIndent"/>
              <w:tabs>
                <w:tab w:val="left" w:pos="0"/>
                <w:tab w:val="left" w:pos="630"/>
              </w:tabs>
              <w:ind w:left="0"/>
            </w:pPr>
            <w:r w:rsidRPr="00DB7C94">
              <w:rPr>
                <w:rFonts w:eastAsiaTheme="minorEastAsia" w:cstheme="minorBidi"/>
              </w:rPr>
              <w:t xml:space="preserve">Authorized ARIA Group IT System Administrators will utilize User level accounts for all non-security functions and only elevate to the Administrative Level when required. These functions will be audited and reviewed in accordance with ARIA Group Information Security Policies. Non-Security functions are defined as support services such as new laptop delivery and configuration with the user, troubleshooting activities (connectivity, user training on new applications and functionality) and/or hardware deployment or replacement. </w:t>
            </w:r>
          </w:p>
        </w:tc>
      </w:tr>
    </w:tbl>
    <w:p w:rsidRPr="00BB61B6" w:rsidR="00B0255C" w:rsidP="00BB61B6" w:rsidRDefault="00B0255C" w14:paraId="7A0423B9" w14:textId="77777777">
      <w:pPr>
        <w:pStyle w:val="BodyTextIndent"/>
        <w:tabs>
          <w:tab w:val="left" w:pos="0"/>
          <w:tab w:val="left" w:pos="630"/>
        </w:tabs>
        <w:ind w:left="0"/>
      </w:pPr>
    </w:p>
    <w:p w:rsidRPr="00BB61B6" w:rsidR="00B0255C" w:rsidP="00BB61B6" w:rsidRDefault="00B0255C" w14:paraId="0BDB5EA8" w14:textId="1D854DB5">
      <w:pPr>
        <w:pStyle w:val="Heading3"/>
      </w:pPr>
      <w:bookmarkStart w:name="_Toc160891973" w:id="45"/>
      <w:r w:rsidRPr="00BB61B6">
        <w:t xml:space="preserve">Prevent non-privileged users from executing privileged functions and audit the execution of such </w:t>
      </w:r>
      <w:r w:rsidRPr="00BB61B6" w:rsidR="00AB3EED">
        <w:t>functions.</w:t>
      </w:r>
      <w:bookmarkEnd w:id="45"/>
    </w:p>
    <w:tbl>
      <w:tblPr>
        <w:tblStyle w:val="TableGrid"/>
        <w:tblW w:w="0" w:type="auto"/>
        <w:tblLook w:val="04A0" w:firstRow="1" w:lastRow="0" w:firstColumn="1" w:lastColumn="0" w:noHBand="0" w:noVBand="1"/>
      </w:tblPr>
      <w:tblGrid>
        <w:gridCol w:w="3308"/>
        <w:gridCol w:w="3309"/>
        <w:gridCol w:w="3463"/>
      </w:tblGrid>
      <w:tr w:rsidRPr="00BB61B6" w:rsidR="00B0255C" w:rsidTr="00607C84" w14:paraId="719393C6" w14:textId="77777777">
        <w:tc>
          <w:tcPr>
            <w:tcW w:w="3308" w:type="dxa"/>
            <w:tcBorders>
              <w:top w:val="nil"/>
              <w:left w:val="nil"/>
              <w:bottom w:val="nil"/>
              <w:right w:val="nil"/>
            </w:tcBorders>
          </w:tcPr>
          <w:p w:rsidRPr="00BB61B6" w:rsidR="00B0255C" w:rsidP="00BB61B6" w:rsidRDefault="001968CD" w14:paraId="7B4A0BF7" w14:textId="24D13C26">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1968CD" w14:paraId="62BA0986" w14:textId="006FEBD4">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160C5131"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6F1589" w:rsidTr="003E4239" w14:paraId="2AF7B994" w14:textId="77777777">
        <w:tc>
          <w:tcPr>
            <w:tcW w:w="10080" w:type="dxa"/>
            <w:gridSpan w:val="3"/>
            <w:tcBorders>
              <w:top w:val="nil"/>
              <w:left w:val="nil"/>
              <w:bottom w:val="nil"/>
              <w:right w:val="nil"/>
            </w:tcBorders>
          </w:tcPr>
          <w:p w:rsidRPr="00BB61B6" w:rsidR="006F1589" w:rsidP="00BB61B6" w:rsidRDefault="006F1589" w14:paraId="78F9F92C" w14:textId="77777777">
            <w:pPr>
              <w:pStyle w:val="BodyTextIndent"/>
              <w:ind w:left="0"/>
            </w:pPr>
          </w:p>
          <w:p w:rsidRPr="00BB61B6" w:rsidR="006F1589" w:rsidP="00BB61B6" w:rsidRDefault="001968CD" w14:paraId="5345771F" w14:textId="246D3043">
            <w:r w:rsidRPr="001968CD">
              <w:t xml:space="preserve">ARIA Group non-privileged users will be prevented from executing privileged functions via the implementation of Intune Policies which are pushed out to the Enterprise that define a user’s role, their level of access to directories, share drives or files/objects. System Administrators can modify the Intune policies only with approval from the ARIA Group Information Security Committee. These activities will be audited as part of the Monthly IT Risk Management procedure. Intune Policies will be updated as needed when an updated version of applicable Security Technical Implementation Guidance (STIG) is published, or when new operating systems are approved for use at ARIA Group. </w:t>
            </w:r>
          </w:p>
        </w:tc>
      </w:tr>
    </w:tbl>
    <w:p w:rsidRPr="00BB61B6" w:rsidR="00300EBB" w:rsidP="00BB61B6" w:rsidRDefault="00300EBB" w14:paraId="16943438" w14:textId="7D1E9100"/>
    <w:p w:rsidRPr="00BB61B6" w:rsidR="00300EBB" w:rsidP="00BB61B6" w:rsidRDefault="00300EBB" w14:paraId="18ADA902" w14:textId="3C1E06B3">
      <w:pPr>
        <w:pStyle w:val="Heading3"/>
      </w:pPr>
      <w:bookmarkStart w:name="_Toc160891974" w:id="46"/>
      <w:r w:rsidRPr="00BB61B6">
        <w:t xml:space="preserve">Limit unsuccessful logon </w:t>
      </w:r>
      <w:r w:rsidRPr="00BB61B6" w:rsidR="00413BFF">
        <w:t>attempts.</w:t>
      </w:r>
      <w:bookmarkEnd w:id="46"/>
    </w:p>
    <w:tbl>
      <w:tblPr>
        <w:tblStyle w:val="TableGrid"/>
        <w:tblW w:w="0" w:type="auto"/>
        <w:tblLook w:val="04A0" w:firstRow="1" w:lastRow="0" w:firstColumn="1" w:lastColumn="0" w:noHBand="0" w:noVBand="1"/>
      </w:tblPr>
      <w:tblGrid>
        <w:gridCol w:w="3308"/>
        <w:gridCol w:w="3309"/>
        <w:gridCol w:w="3463"/>
      </w:tblGrid>
      <w:tr w:rsidRPr="00BB61B6" w:rsidR="00300EBB" w:rsidTr="003E4239" w14:paraId="7EFC687F" w14:textId="77777777">
        <w:tc>
          <w:tcPr>
            <w:tcW w:w="3308" w:type="dxa"/>
            <w:tcBorders>
              <w:top w:val="nil"/>
              <w:left w:val="nil"/>
              <w:bottom w:val="nil"/>
              <w:right w:val="nil"/>
            </w:tcBorders>
          </w:tcPr>
          <w:p w:rsidRPr="00BB61B6" w:rsidR="00300EBB" w:rsidP="00BB61B6" w:rsidRDefault="001968CD" w14:paraId="5D2C9C91" w14:textId="44532192">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300EBB">
              <w:t xml:space="preserve"> Implemented</w:t>
            </w:r>
          </w:p>
        </w:tc>
        <w:tc>
          <w:tcPr>
            <w:tcW w:w="3309" w:type="dxa"/>
            <w:tcBorders>
              <w:top w:val="nil"/>
              <w:left w:val="nil"/>
              <w:bottom w:val="nil"/>
              <w:right w:val="nil"/>
            </w:tcBorders>
          </w:tcPr>
          <w:p w:rsidRPr="00BB61B6" w:rsidR="00300EBB" w:rsidP="00BB61B6" w:rsidRDefault="001968CD" w14:paraId="137F44A4" w14:textId="7B16CE27">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300EBB">
              <w:t xml:space="preserve"> Planned to be Implemented  </w:t>
            </w:r>
          </w:p>
        </w:tc>
        <w:tc>
          <w:tcPr>
            <w:tcW w:w="3463" w:type="dxa"/>
            <w:tcBorders>
              <w:top w:val="nil"/>
              <w:left w:val="nil"/>
              <w:bottom w:val="nil"/>
              <w:right w:val="nil"/>
            </w:tcBorders>
          </w:tcPr>
          <w:p w:rsidRPr="00BB61B6" w:rsidR="00300EBB" w:rsidP="00BB61B6" w:rsidRDefault="00300EBB" w14:paraId="1478F284"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300EBB" w:rsidTr="003E4239" w14:paraId="493EDEEF" w14:textId="77777777">
        <w:tc>
          <w:tcPr>
            <w:tcW w:w="10080" w:type="dxa"/>
            <w:gridSpan w:val="3"/>
            <w:tcBorders>
              <w:top w:val="nil"/>
              <w:left w:val="nil"/>
              <w:bottom w:val="nil"/>
              <w:right w:val="nil"/>
            </w:tcBorders>
          </w:tcPr>
          <w:p w:rsidRPr="00BB61B6" w:rsidR="00300EBB" w:rsidP="00BB61B6" w:rsidRDefault="00300EBB" w14:paraId="60B863CE" w14:textId="77777777"/>
          <w:p w:rsidRPr="00BB61B6" w:rsidR="00FA6521" w:rsidP="00BB61B6" w:rsidRDefault="001968CD" w14:paraId="5D3B5BD5" w14:textId="551BAE77">
            <w:r w:rsidRPr="001968CD">
              <w:t xml:space="preserve">Unsuccessful logon attempts will be set to </w:t>
            </w:r>
            <w:proofErr w:type="gramStart"/>
            <w:r w:rsidRPr="001968CD">
              <w:t>be in compliance with</w:t>
            </w:r>
            <w:proofErr w:type="gramEnd"/>
            <w:r w:rsidRPr="001968CD">
              <w:t xml:space="preserve"> the STIGs at 3 unsuccessful authentication attempts locking out a user with the policy being enforced via Intune policies and Conditional Access Policies (CAP) using Microsoft EntraID. The lockout period will be defined at 15 minutes and users who lock themselves out can wait the 15 minutes or contact IT to have their access restored.</w:t>
            </w:r>
          </w:p>
        </w:tc>
      </w:tr>
    </w:tbl>
    <w:p w:rsidRPr="00BB61B6" w:rsidR="00B0255C" w:rsidP="00BB61B6" w:rsidRDefault="00B0255C" w14:paraId="19553592" w14:textId="66F3CAFB">
      <w:pPr>
        <w:pStyle w:val="Heading3"/>
      </w:pPr>
      <w:bookmarkStart w:name="_Toc160891975" w:id="47"/>
      <w:r w:rsidRPr="00BB61B6">
        <w:t xml:space="preserve">Provide privacy and security notices consistent with applicable CUI </w:t>
      </w:r>
      <w:r w:rsidRPr="00BB61B6" w:rsidR="00413BFF">
        <w:t>rules.</w:t>
      </w:r>
      <w:bookmarkEnd w:id="47"/>
    </w:p>
    <w:tbl>
      <w:tblPr>
        <w:tblStyle w:val="TableGrid"/>
        <w:tblW w:w="0" w:type="auto"/>
        <w:tblLook w:val="04A0" w:firstRow="1" w:lastRow="0" w:firstColumn="1" w:lastColumn="0" w:noHBand="0" w:noVBand="1"/>
      </w:tblPr>
      <w:tblGrid>
        <w:gridCol w:w="3308"/>
        <w:gridCol w:w="3309"/>
        <w:gridCol w:w="3463"/>
      </w:tblGrid>
      <w:tr w:rsidRPr="00BB61B6" w:rsidR="00B0255C" w:rsidTr="00607C84" w14:paraId="01CF67AE" w14:textId="77777777">
        <w:tc>
          <w:tcPr>
            <w:tcW w:w="3308" w:type="dxa"/>
            <w:tcBorders>
              <w:top w:val="nil"/>
              <w:left w:val="nil"/>
              <w:bottom w:val="nil"/>
              <w:right w:val="nil"/>
            </w:tcBorders>
          </w:tcPr>
          <w:p w:rsidRPr="00BB61B6" w:rsidR="00B0255C" w:rsidP="00BB61B6" w:rsidRDefault="00B75D63" w14:paraId="72593BF9" w14:textId="4122BFCD">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B75D63" w14:paraId="645EADAD" w14:textId="1E4FA9A1">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1F39A72F"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07C84" w14:paraId="3273B548" w14:textId="77777777">
        <w:tc>
          <w:tcPr>
            <w:tcW w:w="10080" w:type="dxa"/>
            <w:gridSpan w:val="3"/>
            <w:tcBorders>
              <w:top w:val="nil"/>
              <w:left w:val="nil"/>
              <w:bottom w:val="nil"/>
              <w:right w:val="nil"/>
            </w:tcBorders>
          </w:tcPr>
          <w:p w:rsidRPr="00BB61B6" w:rsidR="00B0255C" w:rsidP="00BB61B6" w:rsidRDefault="00B0255C" w14:paraId="0CC93B22" w14:textId="77777777"/>
          <w:p w:rsidRPr="00BB61B6" w:rsidR="00FA6521" w:rsidP="00BB61B6" w:rsidRDefault="00B75D63" w14:paraId="1EEE2E52" w14:textId="5FB25920">
            <w:r w:rsidRPr="00B75D63">
              <w:t xml:space="preserve">Privacy and Security Banners with applicable DoD CUI rules will be displayed during logon to any ARIA Group asset, or when you authenticate into an ARIA Group system from an alternate working location. Privacy and Security notices will undergo a legal review. The ARIA Group Privacy and Security Banner will state: UNAUTHORIZED ACCESS TO THIS NETWORK DEVICE IS PROHIBITED. This computer system is the property of the ARIA Group Corporation. By using this system, users acknowledge notice of, and agree to comply with the ARIA Group Corporation Acceptable Use of Assets Policy and Information Security Policy. Use of this system which may include access to Controlled Unclassified Information (CUI) or Covered Defense Information (CDI), constitutes consent to monitoring which may be conducted for the protection against improper or unauthorized use or access. Disclosure, copying, dissemination, or distribution of CUI/CDI to unauthorized users is prohibited under CFR 32 Part 2002, and you agree not to disclose, copy, disseminate or distribute CUI/CDI to any unauthorized personal. Unauthorized or improper use of this system may result in administrative disciplinary action, civil charges/criminal penalties, and/or other sanctions. By continuing to use this system you indicate your awareness of and consent to these terms and conditions of use. LOG OFF IMMEDIATELY if you do not agree to the conditions stated. </w:t>
            </w:r>
          </w:p>
        </w:tc>
      </w:tr>
    </w:tbl>
    <w:p w:rsidRPr="00BB61B6" w:rsidR="00B0255C" w:rsidP="00BB61B6" w:rsidRDefault="00B0255C" w14:paraId="1BFE49E9" w14:textId="77777777">
      <w:pPr>
        <w:pStyle w:val="BodyTextIndent"/>
        <w:tabs>
          <w:tab w:val="left" w:pos="0"/>
          <w:tab w:val="left" w:pos="630"/>
        </w:tabs>
        <w:ind w:left="0"/>
      </w:pPr>
    </w:p>
    <w:p w:rsidRPr="00BB61B6" w:rsidR="00B0255C" w:rsidP="00BB61B6" w:rsidRDefault="00B0255C" w14:paraId="05663B10" w14:textId="03339A5D">
      <w:pPr>
        <w:pStyle w:val="Heading3"/>
      </w:pPr>
      <w:bookmarkStart w:name="_Toc160891976" w:id="48"/>
      <w:r w:rsidRPr="00BB61B6">
        <w:t xml:space="preserve">Use session lock with pattern-hiding displays to prevent access and viewing of data after period of </w:t>
      </w:r>
      <w:r w:rsidRPr="00BB61B6" w:rsidR="00413BFF">
        <w:t>inactivity.</w:t>
      </w:r>
      <w:bookmarkEnd w:id="48"/>
    </w:p>
    <w:tbl>
      <w:tblPr>
        <w:tblStyle w:val="TableGrid"/>
        <w:tblW w:w="0" w:type="auto"/>
        <w:tblLook w:val="04A0" w:firstRow="1" w:lastRow="0" w:firstColumn="1" w:lastColumn="0" w:noHBand="0" w:noVBand="1"/>
      </w:tblPr>
      <w:tblGrid>
        <w:gridCol w:w="3308"/>
        <w:gridCol w:w="3309"/>
        <w:gridCol w:w="3463"/>
        <w:tblGridChange w:id="49">
          <w:tblGrid>
            <w:gridCol w:w="5"/>
            <w:gridCol w:w="3303"/>
            <w:gridCol w:w="3309"/>
            <w:gridCol w:w="3463"/>
            <w:gridCol w:w="5"/>
          </w:tblGrid>
        </w:tblGridChange>
      </w:tblGrid>
      <w:tr w:rsidRPr="00BB61B6" w:rsidR="00B0255C" w:rsidTr="00607C84" w14:paraId="2F90B200" w14:textId="77777777">
        <w:tc>
          <w:tcPr>
            <w:tcW w:w="3308" w:type="dxa"/>
            <w:tcBorders>
              <w:top w:val="nil"/>
              <w:left w:val="nil"/>
              <w:bottom w:val="nil"/>
              <w:right w:val="nil"/>
            </w:tcBorders>
          </w:tcPr>
          <w:p w:rsidRPr="00BB61B6" w:rsidR="00B0255C" w:rsidP="00BB61B6" w:rsidRDefault="004C29CE" w14:paraId="6AF62B47" w14:textId="081C7EFF">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4C29CE" w14:paraId="00E73C08" w14:textId="2B45067C">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41F6AE7C"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012E33" w14:paraId="792AE8C9" w14:textId="77777777">
        <w:tblPrEx>
          <w:tblW w:w="0" w:type="auto"/>
          <w:tblPrExChange w:author="Eric Rockwell" w:date="2025-02-21T13:09:00Z" w16du:dateUtc="2025-02-21T21:09:00Z" w:id="50">
            <w:tblPrEx>
              <w:tblW w:w="0" w:type="auto"/>
            </w:tblPrEx>
          </w:tblPrExChange>
        </w:tblPrEx>
        <w:trPr>
          <w:trHeight w:val="612"/>
          <w:trPrChange w:author="Eric Rockwell" w:date="2025-02-21T13:09:00Z" w16du:dateUtc="2025-02-21T21:09:00Z" w:id="51">
            <w:trPr>
              <w:gridBefore w:val="1"/>
            </w:trPr>
          </w:trPrChange>
        </w:trPr>
        <w:tc>
          <w:tcPr>
            <w:tcW w:w="10080" w:type="dxa"/>
            <w:gridSpan w:val="3"/>
            <w:tcBorders>
              <w:top w:val="nil"/>
              <w:left w:val="nil"/>
              <w:bottom w:val="nil"/>
              <w:right w:val="nil"/>
            </w:tcBorders>
            <w:tcPrChange w:author="Eric Rockwell" w:date="2025-02-21T13:09:00Z" w16du:dateUtc="2025-02-21T21:09:00Z" w:id="52">
              <w:tcPr>
                <w:tcW w:w="10080" w:type="dxa"/>
                <w:gridSpan w:val="4"/>
                <w:tcBorders>
                  <w:top w:val="nil"/>
                  <w:left w:val="nil"/>
                  <w:bottom w:val="nil"/>
                  <w:right w:val="nil"/>
                </w:tcBorders>
              </w:tcPr>
            </w:tcPrChange>
          </w:tcPr>
          <w:p w:rsidRPr="00BB61B6" w:rsidR="00B0255C" w:rsidP="00BB61B6" w:rsidRDefault="00B0255C" w14:paraId="5D097EF8" w14:textId="77777777"/>
          <w:p w:rsidRPr="00BB61B6" w:rsidR="006F1589" w:rsidP="00BB61B6" w:rsidRDefault="004C29CE" w14:paraId="5058C92F" w14:textId="7C472DE7">
            <w:r w:rsidRPr="004C29CE">
              <w:t xml:space="preserve">ARIA Group assets are manually configured to initiate a session lock with a pattern hiding display after 10 minutes of inactivity. The configuration is not in compliance with the STIG, which are security </w:t>
            </w:r>
            <w:r w:rsidRPr="004C29CE">
              <w:t>guidelines provided by Defense Information Systems Agency (DISA). To comply with the STIG, ARIA Group assets will be controlled by EntraID and Intune Policies that enforce this control.</w:t>
            </w:r>
          </w:p>
        </w:tc>
      </w:tr>
    </w:tbl>
    <w:p w:rsidRPr="00BB61B6" w:rsidR="00B0255C" w:rsidP="00BB61B6" w:rsidRDefault="00B0255C" w14:paraId="7E31699E" w14:textId="77777777"/>
    <w:p w:rsidRPr="00BB61B6" w:rsidR="00B0255C" w:rsidP="00BB61B6" w:rsidRDefault="00B0255C" w14:paraId="48ADC351" w14:textId="6DB586F2">
      <w:pPr>
        <w:pStyle w:val="Heading3"/>
      </w:pPr>
      <w:bookmarkStart w:name="_Toc160891977" w:id="53"/>
      <w:r w:rsidRPr="00BB61B6">
        <w:t xml:space="preserve">Terminate (automatically) a user session after a defined </w:t>
      </w:r>
      <w:r w:rsidRPr="00BB61B6" w:rsidR="00413BFF">
        <w:t>condition.</w:t>
      </w:r>
      <w:bookmarkEnd w:id="53"/>
    </w:p>
    <w:tbl>
      <w:tblPr>
        <w:tblStyle w:val="TableGrid"/>
        <w:tblW w:w="0" w:type="auto"/>
        <w:tblLook w:val="04A0" w:firstRow="1" w:lastRow="0" w:firstColumn="1" w:lastColumn="0" w:noHBand="0" w:noVBand="1"/>
      </w:tblPr>
      <w:tblGrid>
        <w:gridCol w:w="3308"/>
        <w:gridCol w:w="3309"/>
        <w:gridCol w:w="3463"/>
      </w:tblGrid>
      <w:tr w:rsidRPr="00BB61B6" w:rsidR="00B0255C" w:rsidTr="00607C84" w14:paraId="60C36BE6" w14:textId="77777777">
        <w:tc>
          <w:tcPr>
            <w:tcW w:w="3308" w:type="dxa"/>
            <w:tcBorders>
              <w:top w:val="nil"/>
              <w:left w:val="nil"/>
              <w:bottom w:val="nil"/>
              <w:right w:val="nil"/>
            </w:tcBorders>
          </w:tcPr>
          <w:p w:rsidRPr="00BB61B6" w:rsidR="00B0255C" w:rsidP="00BB61B6" w:rsidRDefault="00B62F1F" w14:paraId="7D9717F6" w14:textId="23BEED85">
            <w:pPr>
              <w:pStyle w:val="BodyTextIndent"/>
              <w:tabs>
                <w:tab w:val="left" w:pos="0"/>
                <w:tab w:val="left" w:pos="630"/>
              </w:tabs>
              <w:ind w:left="0"/>
            </w:pPr>
            <w:r w:rsidRPr="00BB61B6">
              <w:fldChar w:fldCharType="begin">
                <w:ffData>
                  <w:name w:val=""/>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B62F1F" w14:paraId="287F2923" w14:textId="6EAAD9F6">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3159E56E"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07C84" w14:paraId="77C3D197" w14:textId="77777777">
        <w:tc>
          <w:tcPr>
            <w:tcW w:w="10080" w:type="dxa"/>
            <w:gridSpan w:val="3"/>
            <w:tcBorders>
              <w:top w:val="nil"/>
              <w:left w:val="nil"/>
              <w:bottom w:val="nil"/>
              <w:right w:val="nil"/>
            </w:tcBorders>
          </w:tcPr>
          <w:p w:rsidRPr="00BB61B6" w:rsidR="00B0255C" w:rsidP="00BB61B6" w:rsidRDefault="00B0255C" w14:paraId="440F4693" w14:textId="77777777"/>
          <w:p w:rsidRPr="00BB61B6" w:rsidR="00B0255C" w:rsidP="00BB61B6" w:rsidRDefault="008C4EE2" w14:paraId="12418CD0" w14:textId="2B0DFCBB">
            <w:r w:rsidRPr="008C4EE2">
              <w:t>Sessions on ARIA Group end user computing devices will automatically log off at 2300 Pacific Time (PT). Network sessions including remote access sessions will be terminated at 2330 PT.</w:t>
            </w:r>
          </w:p>
        </w:tc>
      </w:tr>
    </w:tbl>
    <w:p w:rsidRPr="00BB61B6" w:rsidR="00B0255C" w:rsidP="00BB61B6" w:rsidRDefault="00B0255C" w14:paraId="2E4C7961" w14:textId="77777777"/>
    <w:p w:rsidRPr="00BB61B6" w:rsidR="00B0255C" w:rsidP="00BB61B6" w:rsidRDefault="00B0255C" w14:paraId="46D94AE4" w14:textId="77777777">
      <w:pPr>
        <w:pStyle w:val="Heading3"/>
      </w:pPr>
      <w:bookmarkStart w:name="_Toc160891978" w:id="54"/>
      <w:r w:rsidRPr="00BB61B6">
        <w:t>Monitor and control remote access sessions.</w:t>
      </w:r>
      <w:bookmarkEnd w:id="54"/>
      <w:r w:rsidRPr="00BB61B6">
        <w:t xml:space="preserve"> </w:t>
      </w:r>
    </w:p>
    <w:tbl>
      <w:tblPr>
        <w:tblStyle w:val="TableGrid"/>
        <w:tblW w:w="0" w:type="auto"/>
        <w:tblLook w:val="04A0" w:firstRow="1" w:lastRow="0" w:firstColumn="1" w:lastColumn="0" w:noHBand="0" w:noVBand="1"/>
      </w:tblPr>
      <w:tblGrid>
        <w:gridCol w:w="3308"/>
        <w:gridCol w:w="3309"/>
        <w:gridCol w:w="3463"/>
      </w:tblGrid>
      <w:tr w:rsidRPr="00BB61B6" w:rsidR="00B0255C" w:rsidTr="00607C84" w14:paraId="3C8B2FFD" w14:textId="77777777">
        <w:tc>
          <w:tcPr>
            <w:tcW w:w="3308" w:type="dxa"/>
            <w:tcBorders>
              <w:top w:val="nil"/>
              <w:left w:val="nil"/>
              <w:bottom w:val="nil"/>
              <w:right w:val="nil"/>
            </w:tcBorders>
          </w:tcPr>
          <w:p w:rsidRPr="00BB61B6" w:rsidR="00B0255C" w:rsidP="00BB61B6" w:rsidRDefault="008C4EE2" w14:paraId="3704ABD2" w14:textId="17E7FAF9">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E76E07" w14:paraId="4940704E" w14:textId="265F6CA0">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48213215"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07C84" w14:paraId="2A220C96" w14:textId="77777777">
        <w:tc>
          <w:tcPr>
            <w:tcW w:w="10080" w:type="dxa"/>
            <w:gridSpan w:val="3"/>
            <w:tcBorders>
              <w:top w:val="nil"/>
              <w:left w:val="nil"/>
              <w:bottom w:val="nil"/>
              <w:right w:val="nil"/>
            </w:tcBorders>
          </w:tcPr>
          <w:p w:rsidRPr="00BB61B6" w:rsidR="00B0255C" w:rsidP="00BB61B6" w:rsidRDefault="00B0255C" w14:paraId="42BCC704" w14:textId="77777777"/>
          <w:p w:rsidRPr="00BB61B6" w:rsidR="006F1589" w:rsidP="00BB61B6" w:rsidRDefault="00E76E07" w14:paraId="5F2BB094" w14:textId="69CA1344">
            <w:r w:rsidRPr="00E76E07">
              <w:t xml:space="preserve">All remote sessions to the ARIA Group Enterprise Network for users, both standard and privileged, will be logged by an ARIA Group Security Information and Event Management (SIEM) system, and controlled via automated protocols. Suspicious activity (i.e., unknown asset attempting to authenticate to ARIA Group Enterprise Network, Foreign IP attempt to authenticate/scan or probe remote access sessions) will be immediately reported to an ARIA Security Incident Response Team (SIRT) to investigate, and an accompanying investigation or incident report will be delivered to the ARIA Group Information Security Committee. Indicators of compromise will be reported and escalated to the SIRT team. Upon confirmation of a compromise, the ARIA Group Security Incident Response Plan will be set in motion and followed. </w:t>
            </w:r>
          </w:p>
        </w:tc>
      </w:tr>
    </w:tbl>
    <w:p w:rsidRPr="00BB61B6" w:rsidR="00B0255C" w:rsidP="00BB61B6" w:rsidRDefault="00B0255C" w14:paraId="7749A2C4" w14:textId="77777777"/>
    <w:p w:rsidRPr="00BB61B6" w:rsidR="00B0255C" w:rsidP="00BB61B6" w:rsidRDefault="00B0255C" w14:paraId="5EF635F5" w14:textId="03C2F0A2">
      <w:pPr>
        <w:pStyle w:val="Heading3"/>
      </w:pPr>
      <w:bookmarkStart w:name="_Toc160891979" w:id="55"/>
      <w:r w:rsidRPr="00BB61B6">
        <w:t>Employ cryptographic mechanisms to protect the confidentiality of remote access sessions.</w:t>
      </w:r>
      <w:bookmarkEnd w:id="55"/>
      <w:r w:rsidRPr="00BB61B6">
        <w:t xml:space="preserve"> </w:t>
      </w:r>
    </w:p>
    <w:tbl>
      <w:tblPr>
        <w:tblStyle w:val="TableGrid"/>
        <w:tblW w:w="0" w:type="auto"/>
        <w:tblLook w:val="04A0" w:firstRow="1" w:lastRow="0" w:firstColumn="1" w:lastColumn="0" w:noHBand="0" w:noVBand="1"/>
      </w:tblPr>
      <w:tblGrid>
        <w:gridCol w:w="3373"/>
        <w:gridCol w:w="3375"/>
        <w:gridCol w:w="3332"/>
      </w:tblGrid>
      <w:tr w:rsidRPr="00BB61B6" w:rsidR="00B0255C" w:rsidTr="00015433" w14:paraId="0A684BF6" w14:textId="77777777">
        <w:tc>
          <w:tcPr>
            <w:tcW w:w="3373" w:type="dxa"/>
            <w:tcBorders>
              <w:top w:val="nil"/>
              <w:left w:val="nil"/>
              <w:bottom w:val="nil"/>
              <w:right w:val="nil"/>
            </w:tcBorders>
          </w:tcPr>
          <w:p w:rsidRPr="00BB61B6" w:rsidR="00B0255C" w:rsidP="00BB61B6" w:rsidRDefault="00E76E07" w14:paraId="397D406E" w14:textId="1311A92B">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75" w:type="dxa"/>
            <w:tcBorders>
              <w:top w:val="nil"/>
              <w:left w:val="nil"/>
              <w:bottom w:val="nil"/>
              <w:right w:val="nil"/>
            </w:tcBorders>
          </w:tcPr>
          <w:p w:rsidRPr="00BB61B6" w:rsidR="00B0255C" w:rsidP="00BB61B6" w:rsidRDefault="00E76E07" w14:paraId="151D9B33" w14:textId="0EB7070B">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332" w:type="dxa"/>
            <w:tcBorders>
              <w:top w:val="nil"/>
              <w:left w:val="nil"/>
              <w:bottom w:val="nil"/>
              <w:right w:val="nil"/>
            </w:tcBorders>
          </w:tcPr>
          <w:p w:rsidRPr="00BB61B6" w:rsidR="00B0255C" w:rsidP="00BB61B6" w:rsidRDefault="00B0255C" w14:paraId="2BD7A1D6"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07C84" w14:paraId="5EDB010D" w14:textId="77777777">
        <w:tc>
          <w:tcPr>
            <w:tcW w:w="10080" w:type="dxa"/>
            <w:gridSpan w:val="3"/>
            <w:tcBorders>
              <w:top w:val="nil"/>
              <w:left w:val="nil"/>
              <w:bottom w:val="nil"/>
              <w:right w:val="nil"/>
            </w:tcBorders>
          </w:tcPr>
          <w:p w:rsidRPr="00BB61B6" w:rsidR="00B0255C" w:rsidP="00BB61B6" w:rsidRDefault="00B0255C" w14:paraId="5E36DF34" w14:textId="77777777"/>
          <w:p w:rsidRPr="00BB61B6" w:rsidR="00015433" w:rsidP="00BB61B6" w:rsidRDefault="00E76E07" w14:paraId="7A1DA8A0" w14:textId="55CCD950">
            <w:r w:rsidRPr="00E76E07">
              <w:t xml:space="preserve">ARIA Group will utilize an approved Advance Encryption Standard (AES) with a key length of 256 bits (AES-256)/FIPS 140-2 compliant algorithms for all encryption storage and communication requirements. Remote access sessions will utilize FIPS compliant certificates. All network assets are FIPS compliant and operate in a “FIPS MODE” which meets the medium assurance requirements for </w:t>
            </w:r>
            <w:r w:rsidRPr="00E76E07">
              <w:t xml:space="preserve">FIPS 140-2. Prior to the deployment of new hardware, IT will </w:t>
            </w:r>
            <w:r w:rsidRPr="00E76E07" w:rsidR="008218FC">
              <w:t>harden</w:t>
            </w:r>
            <w:r w:rsidRPr="00E76E07">
              <w:t xml:space="preserve"> assets and applications by applying the appropriate Defense Information Systems Agency (DISA) Security Technical Implementation Guide (STIG) using Intune policies. The ARIA Group Information Security Committee will conduct a monthly validation to ensure FIPS compliance. AES-256 supports the largest bit size and is practically unbreakable by current super computing power, making it the strongest encryption standard. AES-256 encryption methods are employed for transmission and storage of data containing CUI.</w:t>
            </w:r>
          </w:p>
        </w:tc>
      </w:tr>
    </w:tbl>
    <w:p w:rsidRPr="00BB61B6" w:rsidR="00B0255C" w:rsidP="00BB61B6" w:rsidRDefault="00B0255C" w14:paraId="12C4448A" w14:textId="7087B4AB"/>
    <w:p w:rsidRPr="00BB61B6" w:rsidR="00B0255C" w:rsidP="00BB61B6" w:rsidRDefault="00B0255C" w14:paraId="0E861C6E" w14:textId="0AF1F936">
      <w:pPr>
        <w:pStyle w:val="Heading3"/>
      </w:pPr>
      <w:bookmarkStart w:name="_Toc160891980" w:id="56"/>
      <w:r w:rsidRPr="00BB61B6">
        <w:t>Route remote access via managed access control points</w:t>
      </w:r>
      <w:bookmarkEnd w:id="56"/>
    </w:p>
    <w:tbl>
      <w:tblPr>
        <w:tblStyle w:val="TableGrid"/>
        <w:tblW w:w="0" w:type="auto"/>
        <w:tblLook w:val="04A0" w:firstRow="1" w:lastRow="0" w:firstColumn="1" w:lastColumn="0" w:noHBand="0" w:noVBand="1"/>
      </w:tblPr>
      <w:tblGrid>
        <w:gridCol w:w="3308"/>
        <w:gridCol w:w="3309"/>
        <w:gridCol w:w="3463"/>
      </w:tblGrid>
      <w:tr w:rsidRPr="00BB61B6" w:rsidR="00B0255C" w:rsidTr="00607C84" w14:paraId="4FBE4EE9" w14:textId="77777777">
        <w:tc>
          <w:tcPr>
            <w:tcW w:w="3308" w:type="dxa"/>
            <w:tcBorders>
              <w:top w:val="nil"/>
              <w:left w:val="nil"/>
              <w:bottom w:val="nil"/>
              <w:right w:val="nil"/>
            </w:tcBorders>
          </w:tcPr>
          <w:p w:rsidRPr="00BB61B6" w:rsidR="00B0255C" w:rsidP="00BB61B6" w:rsidRDefault="008218FC" w14:paraId="197B5469" w14:textId="5A2CC6A1">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8218FC" w14:paraId="2B620A1A" w14:textId="45A3F04D">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6B2A45A2"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07C84" w14:paraId="31221507" w14:textId="77777777">
        <w:tc>
          <w:tcPr>
            <w:tcW w:w="10080" w:type="dxa"/>
            <w:gridSpan w:val="3"/>
            <w:tcBorders>
              <w:top w:val="nil"/>
              <w:left w:val="nil"/>
              <w:bottom w:val="nil"/>
              <w:right w:val="nil"/>
            </w:tcBorders>
          </w:tcPr>
          <w:p w:rsidRPr="00BB61B6" w:rsidR="00B0255C" w:rsidP="00BB61B6" w:rsidRDefault="00B0255C" w14:paraId="52E6329C" w14:textId="77777777"/>
          <w:p w:rsidRPr="00BB61B6" w:rsidR="00B0255C" w:rsidP="00BB61B6" w:rsidRDefault="008218FC" w14:paraId="64306F13" w14:textId="1C92A905">
            <w:r w:rsidRPr="008218FC">
              <w:t>Some remote access (i.e., remote session connected with an ARIA Group Corporate owned device) is routed via secure managed access control points and authenticated by EntraID. In the future, all remote access will be authenticated by EntraID. Only authorized users can remote access the ARIA Group Enterprise Network. A username, password, and Multi-Factor Authentication (MFA) authenticator are used to authenticate the user prior to granting remote access to the Microsoft 365 environment, and all ARIA system will authenticate using this policy in the future. All remote access sessions will be logged and reviewed monthly by the ARIA Group Information Security Committee.</w:t>
            </w:r>
          </w:p>
        </w:tc>
      </w:tr>
    </w:tbl>
    <w:p w:rsidRPr="00BB61B6" w:rsidR="00B0255C" w:rsidP="00BB61B6" w:rsidRDefault="00B0255C" w14:paraId="038D8151" w14:textId="77777777"/>
    <w:p w:rsidRPr="00BB61B6" w:rsidR="00E356C9" w:rsidP="00BB61B6" w:rsidRDefault="00E356C9" w14:paraId="3EF833B9" w14:textId="39CCE101">
      <w:pPr>
        <w:pStyle w:val="Heading3"/>
      </w:pPr>
      <w:bookmarkStart w:name="_Toc160891981" w:id="57"/>
      <w:r w:rsidRPr="00BB61B6">
        <w:t>Authorize Remote Execution of Privileged Commands</w:t>
      </w:r>
      <w:bookmarkEnd w:id="57"/>
    </w:p>
    <w:tbl>
      <w:tblPr>
        <w:tblStyle w:val="TableGrid"/>
        <w:tblW w:w="0" w:type="auto"/>
        <w:tblLook w:val="04A0" w:firstRow="1" w:lastRow="0" w:firstColumn="1" w:lastColumn="0" w:noHBand="0" w:noVBand="1"/>
      </w:tblPr>
      <w:tblGrid>
        <w:gridCol w:w="3308"/>
        <w:gridCol w:w="3309"/>
        <w:gridCol w:w="3463"/>
      </w:tblGrid>
      <w:tr w:rsidRPr="00BB61B6" w:rsidR="00B0255C" w:rsidTr="00607C84" w14:paraId="7EFE144D" w14:textId="77777777">
        <w:tc>
          <w:tcPr>
            <w:tcW w:w="3308" w:type="dxa"/>
            <w:tcBorders>
              <w:top w:val="nil"/>
              <w:left w:val="nil"/>
              <w:bottom w:val="nil"/>
              <w:right w:val="nil"/>
            </w:tcBorders>
          </w:tcPr>
          <w:p w:rsidRPr="00BB61B6" w:rsidR="00B0255C" w:rsidP="00BB61B6" w:rsidRDefault="005C1B39" w14:paraId="1C561018" w14:textId="3589EB25">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5C1B39" w14:paraId="2CB41ED2" w14:textId="40D4764A">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150F1750"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07C84" w14:paraId="46C8CCF7" w14:textId="77777777">
        <w:tc>
          <w:tcPr>
            <w:tcW w:w="10080" w:type="dxa"/>
            <w:gridSpan w:val="3"/>
            <w:tcBorders>
              <w:top w:val="nil"/>
              <w:left w:val="nil"/>
              <w:bottom w:val="nil"/>
              <w:right w:val="nil"/>
            </w:tcBorders>
          </w:tcPr>
          <w:p w:rsidRPr="00BB61B6" w:rsidR="00B0255C" w:rsidP="00BB61B6" w:rsidRDefault="00B0255C" w14:paraId="745DCFAC" w14:textId="77777777"/>
          <w:p w:rsidRPr="00BB61B6" w:rsidR="00B0255C" w:rsidP="00BB61B6" w:rsidRDefault="005C1B39" w14:paraId="4DF4E382" w14:textId="38D26C13">
            <w:r w:rsidRPr="005C1B39">
              <w:t>The remote execution of privileged commands is not possible at ARIA Group today. In the future, remote execution of privileged commands will only execute with an authorized privileged account though Microsoft Intune, or an account assigned to a System Administrator for support of maintenance purposes, customer service, or deployment and integration activities. All remote activities for users and administrators will be logged by the ARIA Group SIEM and reviewed at least monthly by the ARIA Group Information Security Committee in the ARIA Group MRMM. All security-relevant information will be stored in a user access-controlled environment and granted on a least-privileged access basis to reduce the attack surface.</w:t>
            </w:r>
          </w:p>
        </w:tc>
      </w:tr>
    </w:tbl>
    <w:p w:rsidRPr="00BB61B6" w:rsidR="00B0255C" w:rsidP="00BB61B6" w:rsidRDefault="00B0255C" w14:paraId="206BF84C" w14:textId="77777777"/>
    <w:p w:rsidRPr="00BB61B6" w:rsidR="00B0255C" w:rsidP="00BB61B6" w:rsidRDefault="00B0255C" w14:paraId="692149E8" w14:textId="6681E73A">
      <w:pPr>
        <w:pStyle w:val="Heading3"/>
      </w:pPr>
      <w:bookmarkStart w:name="_Toc160891982" w:id="58"/>
      <w:r w:rsidRPr="00BB61B6">
        <w:t xml:space="preserve">Authorize </w:t>
      </w:r>
      <w:r w:rsidRPr="00BB61B6" w:rsidR="00E356C9">
        <w:t>Wireless Access Prior to Allowing Such Connections</w:t>
      </w:r>
      <w:bookmarkEnd w:id="58"/>
    </w:p>
    <w:tbl>
      <w:tblPr>
        <w:tblStyle w:val="TableGrid"/>
        <w:tblW w:w="0" w:type="auto"/>
        <w:tblLook w:val="04A0" w:firstRow="1" w:lastRow="0" w:firstColumn="1" w:lastColumn="0" w:noHBand="0" w:noVBand="1"/>
      </w:tblPr>
      <w:tblGrid>
        <w:gridCol w:w="3308"/>
        <w:gridCol w:w="3309"/>
        <w:gridCol w:w="3463"/>
      </w:tblGrid>
      <w:tr w:rsidRPr="00BB61B6" w:rsidR="00B0255C" w:rsidTr="00607C84" w14:paraId="659E44E0" w14:textId="77777777">
        <w:tc>
          <w:tcPr>
            <w:tcW w:w="3308" w:type="dxa"/>
            <w:tcBorders>
              <w:top w:val="nil"/>
              <w:left w:val="nil"/>
              <w:bottom w:val="nil"/>
              <w:right w:val="nil"/>
            </w:tcBorders>
          </w:tcPr>
          <w:p w:rsidRPr="00BB61B6" w:rsidR="00B0255C" w:rsidP="00BB61B6" w:rsidRDefault="007E79AE" w14:paraId="2687D802" w14:textId="583A24DE">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7E79AE" w14:paraId="44767F9F" w14:textId="23C8260D">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110AC7C3"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07C84" w14:paraId="26334CE3" w14:textId="77777777">
        <w:tc>
          <w:tcPr>
            <w:tcW w:w="10080" w:type="dxa"/>
            <w:gridSpan w:val="3"/>
            <w:tcBorders>
              <w:top w:val="nil"/>
              <w:left w:val="nil"/>
              <w:bottom w:val="nil"/>
              <w:right w:val="nil"/>
            </w:tcBorders>
          </w:tcPr>
          <w:p w:rsidRPr="00BB61B6" w:rsidR="00B0255C" w:rsidP="00BB61B6" w:rsidRDefault="00B0255C" w14:paraId="03C538B2" w14:textId="77777777"/>
          <w:p w:rsidRPr="00BB61B6" w:rsidR="00B0255C" w:rsidP="00BB61B6" w:rsidRDefault="007E79AE" w14:paraId="401CA6AF" w14:textId="1B875952">
            <w:r w:rsidRPr="007E79AE">
              <w:t>All wireless access at ARIA Group requires a password and Service Set Identifier (SSID). Wireless networks employ WPA2 and a non-vulnerable AES encryption protocol. No unauthorized or anonymous accounts are granted wireless access to the ARIA Group Enterprise Network. Guest Access is provided outside the ARIA Group Enterprise Network on a segregated wireless network and only granted for visitors to ARIA Group Facilities upon their request. In the future, wireless networks will employ WPA2 Enterprise, and access will authenticate using approved EntraID User IDs, passwords, and will require MFA using Microsoft Authenticator.</w:t>
            </w:r>
          </w:p>
        </w:tc>
      </w:tr>
    </w:tbl>
    <w:p w:rsidRPr="00BB61B6" w:rsidR="00300EBB" w:rsidP="00BB61B6" w:rsidRDefault="00300EBB" w14:paraId="1919549E" w14:textId="7B209DEC"/>
    <w:p w:rsidRPr="00BB61B6" w:rsidR="00B0255C" w:rsidP="00BB61B6" w:rsidRDefault="00B0255C" w14:paraId="7BCFF50E" w14:textId="1EF16C5B">
      <w:pPr>
        <w:pStyle w:val="Heading3"/>
      </w:pPr>
      <w:bookmarkStart w:name="_Toc160891983" w:id="59"/>
      <w:r w:rsidRPr="00BB61B6">
        <w:t xml:space="preserve">Protect wireless access using authentication and </w:t>
      </w:r>
      <w:r w:rsidRPr="00BB61B6" w:rsidR="00413BFF">
        <w:t>encryption.</w:t>
      </w:r>
      <w:bookmarkEnd w:id="59"/>
    </w:p>
    <w:tbl>
      <w:tblPr>
        <w:tblStyle w:val="TableGrid"/>
        <w:tblW w:w="0" w:type="auto"/>
        <w:tblLook w:val="04A0" w:firstRow="1" w:lastRow="0" w:firstColumn="1" w:lastColumn="0" w:noHBand="0" w:noVBand="1"/>
      </w:tblPr>
      <w:tblGrid>
        <w:gridCol w:w="3308"/>
        <w:gridCol w:w="3309"/>
        <w:gridCol w:w="3463"/>
      </w:tblGrid>
      <w:tr w:rsidRPr="00BB61B6" w:rsidR="00B0255C" w:rsidTr="00607C84" w14:paraId="244ED678" w14:textId="77777777">
        <w:tc>
          <w:tcPr>
            <w:tcW w:w="3308" w:type="dxa"/>
            <w:tcBorders>
              <w:top w:val="nil"/>
              <w:left w:val="nil"/>
              <w:bottom w:val="nil"/>
              <w:right w:val="nil"/>
            </w:tcBorders>
          </w:tcPr>
          <w:p w:rsidRPr="00BB61B6" w:rsidR="00B0255C" w:rsidP="00BB61B6" w:rsidRDefault="00B0255C" w14:paraId="3691F948"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19151F97"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5A69B4ED"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07C84" w14:paraId="33B85CEC" w14:textId="77777777">
        <w:tc>
          <w:tcPr>
            <w:tcW w:w="10080" w:type="dxa"/>
            <w:gridSpan w:val="3"/>
            <w:tcBorders>
              <w:top w:val="nil"/>
              <w:left w:val="nil"/>
              <w:bottom w:val="nil"/>
              <w:right w:val="nil"/>
            </w:tcBorders>
          </w:tcPr>
          <w:p w:rsidRPr="00BB61B6" w:rsidR="00B0255C" w:rsidP="00BB61B6" w:rsidRDefault="00B0255C" w14:paraId="7F86826C" w14:textId="77777777"/>
          <w:p w:rsidRPr="00BB61B6" w:rsidR="00300EBB" w:rsidP="00BB61B6" w:rsidRDefault="003D3593" w14:paraId="6646585A" w14:textId="4766CB55">
            <w:pPr>
              <w:pStyle w:val="BodyTextIndent"/>
              <w:tabs>
                <w:tab w:val="left" w:pos="0"/>
                <w:tab w:val="left" w:pos="630"/>
              </w:tabs>
              <w:ind w:left="0"/>
            </w:pPr>
            <w:r w:rsidRPr="003D3593">
              <w:t>All wireless access is protected utilizing authentication and encryption protocols (WPA2) and requires a pre-shared-key (PSK). Each ARIA Group facility has its own, dedicated wireless networks with separate Corporate and Guest networks. In the future, access to the ARIA Group Enterprise wireless network will require an active ARIA Group EntraID User ID, password, and MFA authenticator. Access to the Guest network requires a PSK. All wireless traffic is encrypted.</w:t>
            </w:r>
          </w:p>
        </w:tc>
      </w:tr>
    </w:tbl>
    <w:p w:rsidRPr="00BB61B6" w:rsidR="00B0255C" w:rsidP="00BB61B6" w:rsidRDefault="00B0255C" w14:paraId="42D1969C" w14:textId="77777777"/>
    <w:p w:rsidRPr="00BB61B6" w:rsidR="00B0255C" w:rsidP="00BB61B6" w:rsidRDefault="00B0255C" w14:paraId="7D8BC672" w14:textId="7B2B1099">
      <w:pPr>
        <w:pStyle w:val="Heading3"/>
      </w:pPr>
      <w:bookmarkStart w:name="_Toc160891984" w:id="60"/>
      <w:bookmarkStart w:name="_Hlk53141398" w:id="61"/>
      <w:r w:rsidRPr="00BB61B6">
        <w:t>Control connection of mobile devices</w:t>
      </w:r>
      <w:bookmarkEnd w:id="60"/>
    </w:p>
    <w:tbl>
      <w:tblPr>
        <w:tblStyle w:val="TableGrid"/>
        <w:tblW w:w="0" w:type="auto"/>
        <w:tblLook w:val="04A0" w:firstRow="1" w:lastRow="0" w:firstColumn="1" w:lastColumn="0" w:noHBand="0" w:noVBand="1"/>
      </w:tblPr>
      <w:tblGrid>
        <w:gridCol w:w="3308"/>
        <w:gridCol w:w="3309"/>
        <w:gridCol w:w="3463"/>
      </w:tblGrid>
      <w:tr w:rsidRPr="00BB61B6" w:rsidR="00B0255C" w:rsidTr="00607C84" w14:paraId="67D300C5" w14:textId="77777777">
        <w:tc>
          <w:tcPr>
            <w:tcW w:w="3308" w:type="dxa"/>
            <w:tcBorders>
              <w:top w:val="nil"/>
              <w:left w:val="nil"/>
              <w:bottom w:val="nil"/>
              <w:right w:val="nil"/>
            </w:tcBorders>
          </w:tcPr>
          <w:p w:rsidRPr="00BB61B6" w:rsidR="00B0255C" w:rsidP="00BB61B6" w:rsidRDefault="003D3593" w14:paraId="67A71264" w14:textId="7E5F7311">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177B03" w:rsidR="00B0255C">
              <w:t xml:space="preserve"> Implemented</w:t>
            </w:r>
          </w:p>
        </w:tc>
        <w:tc>
          <w:tcPr>
            <w:tcW w:w="3309" w:type="dxa"/>
            <w:tcBorders>
              <w:top w:val="nil"/>
              <w:left w:val="nil"/>
              <w:bottom w:val="nil"/>
              <w:right w:val="nil"/>
            </w:tcBorders>
          </w:tcPr>
          <w:p w:rsidRPr="00BB61B6" w:rsidR="00B0255C" w:rsidP="00BB61B6" w:rsidRDefault="003D3593" w14:paraId="0F7973F4" w14:textId="468A7635">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41620127"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07C84" w14:paraId="743CA9A1" w14:textId="77777777">
        <w:tc>
          <w:tcPr>
            <w:tcW w:w="10080" w:type="dxa"/>
            <w:gridSpan w:val="3"/>
            <w:tcBorders>
              <w:top w:val="nil"/>
              <w:left w:val="nil"/>
              <w:bottom w:val="nil"/>
              <w:right w:val="nil"/>
            </w:tcBorders>
          </w:tcPr>
          <w:p w:rsidRPr="00BB61B6" w:rsidR="00B0255C" w:rsidP="00BB61B6" w:rsidRDefault="00B0255C" w14:paraId="24D169F9" w14:textId="77777777"/>
          <w:p w:rsidRPr="00BB61B6" w:rsidR="00B0255C" w:rsidP="00BB61B6" w:rsidRDefault="003D3593" w14:paraId="748D8538" w14:textId="5B0AF54B">
            <w:r w:rsidRPr="003D3593">
              <w:t xml:space="preserve">Access to the ARIA Group Enterprise Network via authorized mobile devices will be controlled and monitored through the use of Intune, a Mobile Device Management (MDM) tool that will be installed on each authorized device. Mobile device users will have limited access to the ARIA Group Enterprise Network and are governed by internal corporate policy and User Agreements. The list of authorized </w:t>
            </w:r>
            <w:r w:rsidRPr="003D3593">
              <w:t>mobile devices will be reviewed and approved monthly by the ARIA Group Information Security Committee.</w:t>
            </w:r>
          </w:p>
        </w:tc>
      </w:tr>
      <w:bookmarkEnd w:id="61"/>
    </w:tbl>
    <w:p w:rsidRPr="00BB61B6" w:rsidR="00B06E39" w:rsidP="00BB61B6" w:rsidRDefault="00B06E39" w14:paraId="56448218" w14:textId="64D8B5E6"/>
    <w:p w:rsidRPr="00BB61B6" w:rsidR="00B0255C" w:rsidP="00BB61B6" w:rsidRDefault="00B0255C" w14:paraId="1D3FAF42" w14:textId="110C2799">
      <w:pPr>
        <w:pStyle w:val="Heading3"/>
      </w:pPr>
      <w:bookmarkStart w:name="_Toc160891985" w:id="62"/>
      <w:r w:rsidRPr="00BB61B6">
        <w:t xml:space="preserve">Encrypt CUI on mobile devices and mobile computing </w:t>
      </w:r>
      <w:r w:rsidRPr="00BB61B6" w:rsidR="00413BFF">
        <w:t>platforms.</w:t>
      </w:r>
      <w:bookmarkEnd w:id="62"/>
    </w:p>
    <w:tbl>
      <w:tblPr>
        <w:tblStyle w:val="TableGrid"/>
        <w:tblW w:w="0" w:type="auto"/>
        <w:tblLook w:val="04A0" w:firstRow="1" w:lastRow="0" w:firstColumn="1" w:lastColumn="0" w:noHBand="0" w:noVBand="1"/>
      </w:tblPr>
      <w:tblGrid>
        <w:gridCol w:w="3308"/>
        <w:gridCol w:w="3309"/>
        <w:gridCol w:w="3463"/>
      </w:tblGrid>
      <w:tr w:rsidRPr="00BB61B6" w:rsidR="00B0255C" w:rsidTr="00125E2C" w14:paraId="7A9B2205" w14:textId="77777777">
        <w:tc>
          <w:tcPr>
            <w:tcW w:w="3308" w:type="dxa"/>
            <w:tcBorders>
              <w:top w:val="nil"/>
              <w:left w:val="nil"/>
              <w:bottom w:val="nil"/>
              <w:right w:val="nil"/>
            </w:tcBorders>
          </w:tcPr>
          <w:p w:rsidRPr="00BB61B6" w:rsidR="00B0255C" w:rsidP="00BB61B6" w:rsidRDefault="00CA23C3" w14:paraId="5AD08037" w14:textId="531BB9D9">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177B03" w:rsidR="00B0255C">
              <w:t xml:space="preserve"> Implemented</w:t>
            </w:r>
          </w:p>
        </w:tc>
        <w:tc>
          <w:tcPr>
            <w:tcW w:w="3309" w:type="dxa"/>
            <w:tcBorders>
              <w:top w:val="nil"/>
              <w:left w:val="nil"/>
              <w:bottom w:val="nil"/>
              <w:right w:val="nil"/>
            </w:tcBorders>
          </w:tcPr>
          <w:p w:rsidRPr="00BB61B6" w:rsidR="00B0255C" w:rsidP="00BB61B6" w:rsidRDefault="00CA23C3" w14:paraId="0BD399B2" w14:textId="62321556">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4FBC01BA"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125E2C" w14:paraId="487922F3" w14:textId="77777777">
        <w:tc>
          <w:tcPr>
            <w:tcW w:w="10080" w:type="dxa"/>
            <w:gridSpan w:val="3"/>
            <w:tcBorders>
              <w:top w:val="nil"/>
              <w:left w:val="nil"/>
              <w:bottom w:val="nil"/>
              <w:right w:val="nil"/>
            </w:tcBorders>
          </w:tcPr>
          <w:p w:rsidRPr="00BB61B6" w:rsidR="00B0255C" w:rsidP="00BB61B6" w:rsidRDefault="00B0255C" w14:paraId="2C7517C6" w14:textId="77777777"/>
          <w:p w:rsidRPr="00BB61B6" w:rsidR="00300EBB" w:rsidP="00BB61B6" w:rsidRDefault="00CA23C3" w14:paraId="231DC772" w14:textId="1EE44D14">
            <w:pPr>
              <w:pStyle w:val="BodyTextIndent"/>
              <w:tabs>
                <w:tab w:val="left" w:pos="0"/>
                <w:tab w:val="left" w:pos="630"/>
              </w:tabs>
              <w:ind w:left="0"/>
              <w:jc w:val="both"/>
            </w:pPr>
            <w:r w:rsidRPr="00CA23C3">
              <w:t>Only corporate issued laptops which utilize AES-256 encryption and are enabled with BitLocker for mobile computing platforms will be authorized to handle CUI. The Key Management will be centralized in EntraID. ARIA Group will utilize Intune for MDM to encrypt CUI on mobile devices.</w:t>
            </w:r>
          </w:p>
        </w:tc>
      </w:tr>
    </w:tbl>
    <w:p w:rsidRPr="00BB61B6" w:rsidR="00B0255C" w:rsidP="00BB61B6" w:rsidRDefault="00B0255C" w14:paraId="6A3EA981" w14:textId="77777777"/>
    <w:p w:rsidRPr="00BB61B6" w:rsidR="00B0255C" w:rsidP="00BB61B6" w:rsidRDefault="00B0255C" w14:paraId="00F9A2EB" w14:textId="2D55F963">
      <w:pPr>
        <w:pStyle w:val="Heading3"/>
      </w:pPr>
      <w:bookmarkStart w:name="_Toc160891986" w:id="63"/>
      <w:r w:rsidRPr="00BB61B6">
        <w:t xml:space="preserve">Verify and control/limit connections to and use of external </w:t>
      </w:r>
      <w:r w:rsidRPr="00BB61B6" w:rsidR="00413BFF">
        <w:t>systems.</w:t>
      </w:r>
      <w:bookmarkEnd w:id="63"/>
    </w:p>
    <w:tbl>
      <w:tblPr>
        <w:tblStyle w:val="TableGrid"/>
        <w:tblW w:w="0" w:type="auto"/>
        <w:tblLook w:val="04A0" w:firstRow="1" w:lastRow="0" w:firstColumn="1" w:lastColumn="0" w:noHBand="0" w:noVBand="1"/>
      </w:tblPr>
      <w:tblGrid>
        <w:gridCol w:w="3308"/>
        <w:gridCol w:w="3309"/>
        <w:gridCol w:w="3463"/>
      </w:tblGrid>
      <w:tr w:rsidRPr="00BB61B6" w:rsidR="00B0255C" w:rsidTr="00125E2C" w14:paraId="26A50842" w14:textId="77777777">
        <w:tc>
          <w:tcPr>
            <w:tcW w:w="3308" w:type="dxa"/>
            <w:tcBorders>
              <w:top w:val="nil"/>
              <w:left w:val="nil"/>
              <w:bottom w:val="nil"/>
              <w:right w:val="nil"/>
            </w:tcBorders>
          </w:tcPr>
          <w:p w:rsidRPr="00BB61B6" w:rsidR="00B0255C" w:rsidP="00BB61B6" w:rsidRDefault="002A11B1" w14:paraId="04F76103" w14:textId="30C0BFAE">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2A11B1" w14:paraId="215162C7" w14:textId="02FA7A9C">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4A4726B7"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125E2C" w14:paraId="13DE408F" w14:textId="77777777">
        <w:tc>
          <w:tcPr>
            <w:tcW w:w="10080" w:type="dxa"/>
            <w:gridSpan w:val="3"/>
            <w:tcBorders>
              <w:top w:val="nil"/>
              <w:left w:val="nil"/>
              <w:bottom w:val="nil"/>
              <w:right w:val="nil"/>
            </w:tcBorders>
          </w:tcPr>
          <w:p w:rsidRPr="00BB61B6" w:rsidR="00B0255C" w:rsidP="00BB61B6" w:rsidRDefault="00B0255C" w14:paraId="243A9449" w14:textId="77777777"/>
          <w:p w:rsidRPr="00BB61B6" w:rsidR="00300EBB" w:rsidP="0063373D" w:rsidRDefault="002A11B1" w14:paraId="765772DB" w14:textId="38597310">
            <w:pPr>
              <w:pStyle w:val="BodyTextIndent"/>
              <w:tabs>
                <w:tab w:val="left" w:pos="0"/>
                <w:tab w:val="left" w:pos="630"/>
              </w:tabs>
              <w:ind w:left="0"/>
              <w:jc w:val="both"/>
            </w:pPr>
            <w:r w:rsidRPr="002A11B1">
              <w:t>All connectivity to any external systems or networks will be logged, documented, and approved prior to establishing connectivity. All connectivity to any external system or network will be logged and reviewed monthly by the ARIA Group Information Security Committee.</w:t>
            </w:r>
          </w:p>
        </w:tc>
      </w:tr>
    </w:tbl>
    <w:p w:rsidRPr="00BB61B6" w:rsidR="003E4239" w:rsidP="00BB61B6" w:rsidRDefault="003E4239" w14:paraId="782C70EE" w14:textId="3EB91AB0">
      <w:pPr>
        <w:spacing w:after="160" w:line="259" w:lineRule="auto"/>
        <w:jc w:val="left"/>
        <w:rPr>
          <w:rFonts w:eastAsiaTheme="majorEastAsia" w:cstheme="majorBidi"/>
          <w:i/>
          <w:color w:val="033395"/>
          <w:szCs w:val="24"/>
        </w:rPr>
      </w:pPr>
    </w:p>
    <w:p w:rsidRPr="00BB61B6" w:rsidR="00B0255C" w:rsidP="00BB61B6" w:rsidRDefault="00B0255C" w14:paraId="788AC8D9" w14:textId="626FDADE">
      <w:pPr>
        <w:pStyle w:val="Heading3"/>
      </w:pPr>
      <w:bookmarkStart w:name="_Toc160891987" w:id="64"/>
      <w:r w:rsidRPr="00BB61B6">
        <w:t>Limit use of organizational portable storage devices on external systems.</w:t>
      </w:r>
      <w:bookmarkEnd w:id="64"/>
      <w:r w:rsidRPr="00BB61B6">
        <w:t xml:space="preserve"> </w:t>
      </w:r>
    </w:p>
    <w:tbl>
      <w:tblPr>
        <w:tblStyle w:val="TableGrid"/>
        <w:tblW w:w="0" w:type="auto"/>
        <w:tblLook w:val="04A0" w:firstRow="1" w:lastRow="0" w:firstColumn="1" w:lastColumn="0" w:noHBand="0" w:noVBand="1"/>
      </w:tblPr>
      <w:tblGrid>
        <w:gridCol w:w="3308"/>
        <w:gridCol w:w="3309"/>
        <w:gridCol w:w="3463"/>
      </w:tblGrid>
      <w:tr w:rsidRPr="00BB61B6" w:rsidR="00B0255C" w:rsidTr="00125E2C" w14:paraId="5CAEF6BA" w14:textId="77777777">
        <w:tc>
          <w:tcPr>
            <w:tcW w:w="3308" w:type="dxa"/>
            <w:tcBorders>
              <w:top w:val="nil"/>
              <w:left w:val="nil"/>
              <w:bottom w:val="nil"/>
              <w:right w:val="nil"/>
            </w:tcBorders>
          </w:tcPr>
          <w:p w:rsidRPr="00BB61B6" w:rsidR="00B0255C" w:rsidP="00BB61B6" w:rsidRDefault="002A11B1" w14:paraId="1030B5CB" w14:textId="1061FD9D">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2A11B1" w14:paraId="37BAEDDC" w14:textId="3D6FCA88">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1943E4D8"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125E2C" w14:paraId="0A78F6C0" w14:textId="77777777">
        <w:tc>
          <w:tcPr>
            <w:tcW w:w="10080" w:type="dxa"/>
            <w:gridSpan w:val="3"/>
            <w:tcBorders>
              <w:top w:val="nil"/>
              <w:left w:val="nil"/>
              <w:bottom w:val="nil"/>
              <w:right w:val="nil"/>
            </w:tcBorders>
          </w:tcPr>
          <w:p w:rsidRPr="00BB61B6" w:rsidR="00B0255C" w:rsidP="00BB61B6" w:rsidRDefault="00B0255C" w14:paraId="3F3C299E" w14:textId="77777777"/>
          <w:p w:rsidRPr="00BB61B6" w:rsidR="00B0255C" w:rsidP="00BB61B6" w:rsidRDefault="002A11B1" w14:paraId="02156965" w14:textId="451CB28F">
            <w:r w:rsidRPr="002A11B1">
              <w:t>The use of personal or non-ARIA Group purchased USB portable storage devices at ARIA Group will be prohibited. Exceptions will be granted only if the Information Security Committee has identified an approved business need for the use of a portable storage device. Any portable storage device approved for use must be procured by ARIA Group from an approved vendor, inventoried by ARIA Group and digitally encrypted and tracked by EntraID.</w:t>
            </w:r>
          </w:p>
        </w:tc>
      </w:tr>
    </w:tbl>
    <w:p w:rsidRPr="00BB61B6" w:rsidR="00937BE2" w:rsidP="00BB61B6" w:rsidRDefault="00937BE2" w14:paraId="5D9ED9ED" w14:textId="63CD3623"/>
    <w:p w:rsidRPr="00BB61B6" w:rsidR="00B0255C" w:rsidP="00BB61B6" w:rsidRDefault="00B0255C" w14:paraId="321B3015" w14:textId="23CDAB43">
      <w:pPr>
        <w:pStyle w:val="Heading3"/>
      </w:pPr>
      <w:bookmarkStart w:name="_Toc160891988" w:id="65"/>
      <w:r w:rsidRPr="00BB61B6">
        <w:t>Control CUI posted or processed on publicly accessible systems</w:t>
      </w:r>
      <w:r w:rsidR="00787AB8">
        <w:t>.</w:t>
      </w:r>
      <w:bookmarkEnd w:id="65"/>
    </w:p>
    <w:tbl>
      <w:tblPr>
        <w:tblStyle w:val="TableGrid"/>
        <w:tblW w:w="0" w:type="auto"/>
        <w:tblLook w:val="04A0" w:firstRow="1" w:lastRow="0" w:firstColumn="1" w:lastColumn="0" w:noHBand="0" w:noVBand="1"/>
      </w:tblPr>
      <w:tblGrid>
        <w:gridCol w:w="3308"/>
        <w:gridCol w:w="3309"/>
        <w:gridCol w:w="3463"/>
      </w:tblGrid>
      <w:tr w:rsidRPr="00BB61B6" w:rsidR="00B0255C" w:rsidTr="00125E2C" w14:paraId="3E5B559F" w14:textId="77777777">
        <w:tc>
          <w:tcPr>
            <w:tcW w:w="3308" w:type="dxa"/>
            <w:tcBorders>
              <w:top w:val="nil"/>
              <w:left w:val="nil"/>
              <w:bottom w:val="nil"/>
              <w:right w:val="nil"/>
            </w:tcBorders>
          </w:tcPr>
          <w:p w:rsidRPr="00BB61B6" w:rsidR="00B0255C" w:rsidP="00BB61B6" w:rsidRDefault="004D5A5E" w14:paraId="069D2248" w14:textId="34BCBE7E">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4D5A5E" w14:paraId="5538E0D9" w14:textId="287E836E">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0216C39F"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125E2C" w14:paraId="00072BC6" w14:textId="77777777">
        <w:tc>
          <w:tcPr>
            <w:tcW w:w="10080" w:type="dxa"/>
            <w:gridSpan w:val="3"/>
            <w:tcBorders>
              <w:top w:val="nil"/>
              <w:left w:val="nil"/>
              <w:bottom w:val="nil"/>
              <w:right w:val="nil"/>
            </w:tcBorders>
          </w:tcPr>
          <w:p w:rsidRPr="00BB61B6" w:rsidR="00B0255C" w:rsidP="00BB61B6" w:rsidRDefault="00B0255C" w14:paraId="50F08AB5" w14:textId="77777777"/>
          <w:p w:rsidRPr="00BB61B6" w:rsidR="00B0255C" w:rsidP="00BB61B6" w:rsidRDefault="004D5A5E" w14:paraId="37061959" w14:textId="15002A6A">
            <w:r w:rsidRPr="004D5A5E">
              <w:t>Presenting or displaying CUI on publicly accessible systems will be prohibited by the AIRA Group Information Security Policy. The ARIA Group policy regarding social media and web management will require all public Internet postings to be reviewed and approved by the ARIA Group Executive Leadership to verify that the content does not contain CUI.</w:t>
            </w:r>
          </w:p>
        </w:tc>
      </w:tr>
    </w:tbl>
    <w:p w:rsidRPr="00BB61B6" w:rsidR="00B0255C" w:rsidP="00BB61B6" w:rsidRDefault="00B0255C" w14:paraId="2E270680" w14:textId="77777777"/>
    <w:p w:rsidRPr="00CF2D62" w:rsidR="00B0255C" w:rsidP="00BB61B6" w:rsidRDefault="00B0255C" w14:paraId="2A311F7D" w14:textId="77777777">
      <w:pPr>
        <w:pStyle w:val="Heading2"/>
      </w:pPr>
      <w:bookmarkStart w:name="_Toc160891989" w:id="66"/>
      <w:r w:rsidRPr="00CF2D62">
        <w:t>Awareness and Training</w:t>
      </w:r>
      <w:bookmarkEnd w:id="66"/>
    </w:p>
    <w:p w:rsidRPr="00BB61B6" w:rsidR="00B0255C" w:rsidP="00BB61B6" w:rsidRDefault="00B0255C" w14:paraId="29A671FF" w14:textId="1FF899EA">
      <w:pPr>
        <w:pStyle w:val="Heading3"/>
      </w:pPr>
      <w:bookmarkStart w:name="_Toc160891990" w:id="67"/>
      <w:r w:rsidRPr="00BB61B6">
        <w:t>Ensure that managers, systems administrators, and users of organizational systems are made aware of the security risks associated with their activities and of the applicable policies, standards, and procedures related to the security of those systems.</w:t>
      </w:r>
      <w:bookmarkEnd w:id="67"/>
    </w:p>
    <w:tbl>
      <w:tblPr>
        <w:tblStyle w:val="TableGrid"/>
        <w:tblW w:w="0" w:type="auto"/>
        <w:tblLook w:val="04A0" w:firstRow="1" w:lastRow="0" w:firstColumn="1" w:lastColumn="0" w:noHBand="0" w:noVBand="1"/>
      </w:tblPr>
      <w:tblGrid>
        <w:gridCol w:w="3308"/>
        <w:gridCol w:w="3309"/>
        <w:gridCol w:w="3463"/>
      </w:tblGrid>
      <w:tr w:rsidRPr="00BB61B6" w:rsidR="00B0255C" w:rsidTr="00125E2C" w14:paraId="2D54F1FB" w14:textId="77777777">
        <w:tc>
          <w:tcPr>
            <w:tcW w:w="3308" w:type="dxa"/>
            <w:tcBorders>
              <w:top w:val="nil"/>
              <w:left w:val="nil"/>
              <w:bottom w:val="nil"/>
              <w:right w:val="nil"/>
            </w:tcBorders>
          </w:tcPr>
          <w:p w:rsidRPr="00BB61B6" w:rsidR="00B0255C" w:rsidP="00BB61B6" w:rsidRDefault="00B0255C" w14:paraId="705F1A15"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0B788E3E"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2AF5A8AE"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bl>
    <w:p w:rsidRPr="00BB61B6" w:rsidR="00B0255C" w:rsidP="00BB61B6" w:rsidRDefault="00B0255C" w14:paraId="421406DF" w14:textId="77777777">
      <w:pPr>
        <w:pStyle w:val="Header"/>
      </w:pPr>
    </w:p>
    <w:p w:rsidRPr="00BB61B6" w:rsidR="00B0255C" w:rsidP="00BB61B6" w:rsidRDefault="00B0255C" w14:paraId="155879F9" w14:textId="4808C0D6">
      <w:pPr>
        <w:pStyle w:val="Heading3"/>
      </w:pPr>
      <w:bookmarkStart w:name="_Toc160891991" w:id="68"/>
      <w:r w:rsidRPr="00BB61B6">
        <w:t>Provide security awareness training on recognizing and reporting potential indicators of insider threat.</w:t>
      </w:r>
      <w:bookmarkEnd w:id="68"/>
    </w:p>
    <w:tbl>
      <w:tblPr>
        <w:tblStyle w:val="TableGrid"/>
        <w:tblW w:w="0" w:type="auto"/>
        <w:tblLook w:val="04A0" w:firstRow="1" w:lastRow="0" w:firstColumn="1" w:lastColumn="0" w:noHBand="0" w:noVBand="1"/>
      </w:tblPr>
      <w:tblGrid>
        <w:gridCol w:w="3308"/>
        <w:gridCol w:w="3309"/>
        <w:gridCol w:w="3463"/>
      </w:tblGrid>
      <w:tr w:rsidRPr="00BB61B6" w:rsidR="00B0255C" w:rsidTr="00125E2C" w14:paraId="5CB53516" w14:textId="77777777">
        <w:tc>
          <w:tcPr>
            <w:tcW w:w="3308" w:type="dxa"/>
            <w:tcBorders>
              <w:top w:val="nil"/>
              <w:left w:val="nil"/>
              <w:bottom w:val="nil"/>
              <w:right w:val="nil"/>
            </w:tcBorders>
          </w:tcPr>
          <w:p w:rsidRPr="00BB61B6" w:rsidR="00B0255C" w:rsidP="00BB61B6" w:rsidRDefault="00B0255C" w14:paraId="43D8F7A7"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75A18D1E"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51AFB4BA"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125E2C" w14:paraId="606ED6B9" w14:textId="77777777">
        <w:tc>
          <w:tcPr>
            <w:tcW w:w="10080" w:type="dxa"/>
            <w:gridSpan w:val="3"/>
            <w:tcBorders>
              <w:top w:val="nil"/>
              <w:left w:val="nil"/>
              <w:bottom w:val="nil"/>
              <w:right w:val="nil"/>
            </w:tcBorders>
          </w:tcPr>
          <w:p w:rsidRPr="00BB61B6" w:rsidR="00B0255C" w:rsidP="00BB61B6" w:rsidRDefault="00B0255C" w14:paraId="2EC26DF3" w14:textId="77777777"/>
          <w:p w:rsidRPr="00BB61B6" w:rsidR="00B0255C" w:rsidP="00BB61B6" w:rsidRDefault="00B0255C" w14:paraId="0DE33F6C" w14:textId="6D2F592F">
            <w:pPr>
              <w:pStyle w:val="BodyTextIndent"/>
              <w:tabs>
                <w:tab w:val="left" w:pos="0"/>
                <w:tab w:val="left" w:pos="630"/>
              </w:tabs>
              <w:ind w:left="0"/>
              <w:jc w:val="both"/>
            </w:pPr>
            <w:r w:rsidRPr="00BB61B6">
              <w:t xml:space="preserve">Insider Threat training is provided to </w:t>
            </w:r>
            <w:r w:rsidRPr="00BB61B6" w:rsidR="007E0273">
              <w:t xml:space="preserve">all </w:t>
            </w:r>
            <w:r w:rsidRPr="00BB61B6" w:rsidR="00E43ACC">
              <w:t xml:space="preserve">new employees during onboarding and all </w:t>
            </w:r>
            <w:r w:rsidRPr="00BB61B6">
              <w:t>employees</w:t>
            </w:r>
            <w:r w:rsidRPr="00BB61B6" w:rsidR="007E0273">
              <w:t xml:space="preserve"> on an annual basis. A</w:t>
            </w:r>
            <w:r w:rsidRPr="00BB61B6">
              <w:t xml:space="preserve">dministrators and stakeholders in the Insider Threat Program receive </w:t>
            </w:r>
            <w:r w:rsidRPr="00BB61B6" w:rsidR="007E0273">
              <w:t xml:space="preserve">annual </w:t>
            </w:r>
            <w:r w:rsidRPr="00BB61B6">
              <w:t>specialized training which addresses the administrative and technical aspects of the program as well as their reporting responsibilities. The Insider Threat Program undergoes an annual self-inspection by the ITPSO which is annotated in the Insider Threat Plan.</w:t>
            </w:r>
          </w:p>
          <w:p w:rsidRPr="00BB61B6" w:rsidR="00300EBB" w:rsidP="00BB61B6" w:rsidRDefault="00300EBB" w14:paraId="7400DEC3" w14:textId="6E3BF998">
            <w:pPr>
              <w:pStyle w:val="BodyTextIndent"/>
              <w:tabs>
                <w:tab w:val="left" w:pos="0"/>
                <w:tab w:val="left" w:pos="630"/>
              </w:tabs>
              <w:ind w:left="0"/>
            </w:pPr>
          </w:p>
        </w:tc>
      </w:tr>
    </w:tbl>
    <w:p w:rsidRPr="00BB61B6" w:rsidR="003E4239" w:rsidP="00BB61B6" w:rsidRDefault="003E4239" w14:paraId="1509FDB7" w14:textId="77777777"/>
    <w:p w:rsidRPr="00BB61B6" w:rsidR="00B0255C" w:rsidP="00BB61B6" w:rsidRDefault="00B0255C" w14:paraId="3739E1A6" w14:textId="6B6822C0">
      <w:pPr>
        <w:pStyle w:val="Heading2"/>
      </w:pPr>
      <w:bookmarkStart w:name="_Toc160891992" w:id="69"/>
      <w:r w:rsidRPr="00BB61B6">
        <w:t>Audit and Accountability</w:t>
      </w:r>
      <w:bookmarkEnd w:id="69"/>
    </w:p>
    <w:p w:rsidRPr="00BB61B6" w:rsidR="00B0255C" w:rsidP="00BB61B6" w:rsidRDefault="00B0255C" w14:paraId="05B871B9" w14:textId="7DF80458">
      <w:pPr>
        <w:pStyle w:val="Heading3"/>
      </w:pPr>
      <w:bookmarkStart w:name="_Toc160891993" w:id="70"/>
      <w:r w:rsidRPr="00BB61B6">
        <w:t xml:space="preserve">Create and retain system audit logs and records to the extent needed to enable the monitoring, analysis, investigation, and reporting of </w:t>
      </w:r>
      <w:bookmarkStart w:name="_Hlk504924036" w:id="71"/>
      <w:r w:rsidRPr="00BB61B6">
        <w:t>unlawful or unauthorized</w:t>
      </w:r>
      <w:bookmarkEnd w:id="71"/>
      <w:r w:rsidRPr="00BB61B6">
        <w:t xml:space="preserve"> system activity.</w:t>
      </w:r>
      <w:bookmarkEnd w:id="70"/>
    </w:p>
    <w:tbl>
      <w:tblPr>
        <w:tblStyle w:val="TableGrid"/>
        <w:tblW w:w="0" w:type="auto"/>
        <w:tblLook w:val="04A0" w:firstRow="1" w:lastRow="0" w:firstColumn="1" w:lastColumn="0" w:noHBand="0" w:noVBand="1"/>
      </w:tblPr>
      <w:tblGrid>
        <w:gridCol w:w="3308"/>
        <w:gridCol w:w="3309"/>
        <w:gridCol w:w="3463"/>
      </w:tblGrid>
      <w:tr w:rsidRPr="00BB61B6" w:rsidR="00B0255C" w:rsidTr="001725C9" w14:paraId="5D1DFC25" w14:textId="77777777">
        <w:tc>
          <w:tcPr>
            <w:tcW w:w="3308" w:type="dxa"/>
            <w:tcBorders>
              <w:top w:val="nil"/>
              <w:left w:val="nil"/>
              <w:bottom w:val="nil"/>
              <w:right w:val="nil"/>
            </w:tcBorders>
          </w:tcPr>
          <w:p w:rsidRPr="00BB61B6" w:rsidR="00B0255C" w:rsidP="00BB61B6" w:rsidRDefault="00E81DEC" w14:paraId="72976F2C" w14:textId="11F16721">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E81DEC" w14:paraId="3690E3D8" w14:textId="61D4A530">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6F81AEDB"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1725C9" w14:paraId="28582AFB" w14:textId="77777777">
        <w:tc>
          <w:tcPr>
            <w:tcW w:w="10080" w:type="dxa"/>
            <w:gridSpan w:val="3"/>
            <w:tcBorders>
              <w:top w:val="nil"/>
              <w:left w:val="nil"/>
              <w:bottom w:val="nil"/>
              <w:right w:val="nil"/>
            </w:tcBorders>
          </w:tcPr>
          <w:p w:rsidRPr="00BB61B6" w:rsidR="00B0255C" w:rsidP="00BB61B6" w:rsidRDefault="00B0255C" w14:paraId="625F098E" w14:textId="77777777"/>
          <w:p w:rsidRPr="00E81DEC" w:rsidR="00300EBB" w:rsidP="00E81DEC" w:rsidRDefault="00215F5A" w14:paraId="72FE7EEC" w14:textId="0C395375">
            <w:pPr>
              <w:rPr>
                <w:rFonts w:eastAsia="Times New Roman" w:cs="Times New Roman"/>
                <w:szCs w:val="24"/>
              </w:rPr>
            </w:pPr>
            <w:r w:rsidRPr="00215F5A">
              <w:t>Audit logging is currently utilizing default settings in every system at ARIA Group. In the future, multiple sources will be used to audit and monitor the ARIA Group Enterprise Network which will allow for a complete monitoring snapshot. Audit log copies from network devices (syslogs), network packet inspections, Microsoft 365, and internal assets will be centralized and processed by a SIEM Data Processor. Logs will be retained for at least 90 days. The results will be presented at each Monthly Risk Management Meeting (MRMM) as part of the standing Agenda under the topics of Vulnerability and Threat Review.</w:t>
            </w:r>
          </w:p>
        </w:tc>
      </w:tr>
    </w:tbl>
    <w:p w:rsidRPr="00BB61B6" w:rsidR="00B0255C" w:rsidP="00BB61B6" w:rsidRDefault="00B0255C" w14:paraId="5975B3C7" w14:textId="77777777"/>
    <w:p w:rsidRPr="00BB61B6" w:rsidR="00B0255C" w:rsidP="00BB61B6" w:rsidRDefault="00B0255C" w14:paraId="137EB5E8" w14:textId="18464F18">
      <w:pPr>
        <w:pStyle w:val="Heading3"/>
      </w:pPr>
      <w:bookmarkStart w:name="_Toc160891994" w:id="72"/>
      <w:r w:rsidRPr="00BB61B6">
        <w:t>Ensure that the actions of individual system users can be uniquely traced to those users so they can be held accountable for their actions.</w:t>
      </w:r>
      <w:bookmarkEnd w:id="72"/>
    </w:p>
    <w:tbl>
      <w:tblPr>
        <w:tblStyle w:val="TableGrid"/>
        <w:tblW w:w="0" w:type="auto"/>
        <w:tblLook w:val="04A0" w:firstRow="1" w:lastRow="0" w:firstColumn="1" w:lastColumn="0" w:noHBand="0" w:noVBand="1"/>
      </w:tblPr>
      <w:tblGrid>
        <w:gridCol w:w="3308"/>
        <w:gridCol w:w="3309"/>
        <w:gridCol w:w="3463"/>
      </w:tblGrid>
      <w:tr w:rsidRPr="00BB61B6" w:rsidR="00B0255C" w:rsidTr="001725C9" w14:paraId="2BA822AC" w14:textId="77777777">
        <w:tc>
          <w:tcPr>
            <w:tcW w:w="3308" w:type="dxa"/>
            <w:tcBorders>
              <w:top w:val="nil"/>
              <w:left w:val="nil"/>
              <w:bottom w:val="nil"/>
              <w:right w:val="nil"/>
            </w:tcBorders>
          </w:tcPr>
          <w:p w:rsidRPr="00BB61B6" w:rsidR="00B0255C" w:rsidP="00BB61B6" w:rsidRDefault="00E81DEC" w14:paraId="6F1A9A85" w14:textId="65555FFD">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E81DEC" w14:paraId="6AA6E2EA" w14:textId="667AA59D">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1F5C1BED"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1725C9" w14:paraId="198AB083" w14:textId="77777777">
        <w:tc>
          <w:tcPr>
            <w:tcW w:w="10080" w:type="dxa"/>
            <w:gridSpan w:val="3"/>
            <w:tcBorders>
              <w:top w:val="nil"/>
              <w:left w:val="nil"/>
              <w:bottom w:val="nil"/>
              <w:right w:val="nil"/>
            </w:tcBorders>
          </w:tcPr>
          <w:p w:rsidRPr="00BB61B6" w:rsidR="00B0255C" w:rsidP="00BB61B6" w:rsidRDefault="00B0255C" w14:paraId="6C46F693" w14:textId="77777777"/>
          <w:p w:rsidRPr="00BB61B6" w:rsidR="00300EBB" w:rsidP="00BB61B6" w:rsidRDefault="00A364C0" w14:paraId="796E5A4A" w14:textId="7B9AE9D5">
            <w:r w:rsidRPr="00A364C0">
              <w:t>Shared accounts are used on ARIA Group end user computing devices today. In the future, all system user and administrator activities will be traced and audited utilizing several toolsets to monitor activities while operating within the ARIA Group Enterprise Network. Logging at the system level will be accomplished via a special auditing policy controlled by Intune which retains security, application, and system level data for 90 days. Users and Administrators will be advised that all activities are logged, monitored and reviewed via company policy. All logging will be access-controlled to ensure no modifications or deletions of system logs occur.</w:t>
            </w:r>
          </w:p>
        </w:tc>
      </w:tr>
    </w:tbl>
    <w:p w:rsidRPr="00BB61B6" w:rsidR="00B0255C" w:rsidP="00BB61B6" w:rsidRDefault="00B0255C" w14:paraId="78A24D28" w14:textId="77777777">
      <w:pPr>
        <w:pStyle w:val="Header"/>
      </w:pPr>
    </w:p>
    <w:p w:rsidRPr="00BB61B6" w:rsidR="00B0255C" w:rsidP="00BB61B6" w:rsidRDefault="001725C9" w14:paraId="0576E0E2" w14:textId="0E9A5BBA">
      <w:pPr>
        <w:pStyle w:val="Heading3"/>
      </w:pPr>
      <w:bookmarkStart w:name="_Toc160891995" w:id="73"/>
      <w:r w:rsidRPr="00BB61B6">
        <w:t>Review and Update Logged Events</w:t>
      </w:r>
      <w:bookmarkEnd w:id="73"/>
    </w:p>
    <w:tbl>
      <w:tblPr>
        <w:tblStyle w:val="TableGrid"/>
        <w:tblW w:w="0" w:type="auto"/>
        <w:tblLook w:val="04A0" w:firstRow="1" w:lastRow="0" w:firstColumn="1" w:lastColumn="0" w:noHBand="0" w:noVBand="1"/>
      </w:tblPr>
      <w:tblGrid>
        <w:gridCol w:w="3308"/>
        <w:gridCol w:w="3309"/>
        <w:gridCol w:w="3463"/>
      </w:tblGrid>
      <w:tr w:rsidRPr="00BB61B6" w:rsidR="00B0255C" w:rsidTr="57B307F0" w14:paraId="33A15653" w14:textId="77777777">
        <w:tc>
          <w:tcPr>
            <w:tcW w:w="3308" w:type="dxa"/>
            <w:tcBorders>
              <w:top w:val="nil"/>
              <w:left w:val="nil"/>
              <w:bottom w:val="nil"/>
              <w:right w:val="nil"/>
            </w:tcBorders>
          </w:tcPr>
          <w:p w:rsidRPr="00BB61B6" w:rsidR="00B0255C" w:rsidP="00BB61B6" w:rsidRDefault="007920B2" w14:paraId="14887293" w14:textId="7CD23682">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7920B2" w14:paraId="51A03835" w14:textId="500947BB">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0A993C0C"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57B307F0" w14:paraId="32B0C32B" w14:textId="77777777">
        <w:tc>
          <w:tcPr>
            <w:tcW w:w="10080" w:type="dxa"/>
            <w:gridSpan w:val="3"/>
            <w:tcBorders>
              <w:top w:val="nil"/>
              <w:left w:val="nil"/>
              <w:bottom w:val="nil"/>
              <w:right w:val="nil"/>
            </w:tcBorders>
          </w:tcPr>
          <w:p w:rsidRPr="00BB61B6" w:rsidR="00B0255C" w:rsidP="00BB61B6" w:rsidRDefault="00B0255C" w14:paraId="4F79904F" w14:textId="77777777"/>
          <w:p w:rsidRPr="00BB61B6" w:rsidR="004F091A" w:rsidP="00BB61B6" w:rsidRDefault="007920B2" w14:paraId="05A1FE98" w14:textId="3258B08B">
            <w:r w:rsidRPr="007920B2">
              <w:t>All security logs will be reviewed on a monthly basis with security events being identified for review during the course of the month. Anomalies are identified and immediately investigated by the SIRT team. The monthly review is a culmination of smaller reviews within the ARIA Group SIEM and endpoint detection and response (EDR) throughout the month which identify vulnerabilities and exploits as well as unauthorized user behaviors.</w:t>
            </w:r>
          </w:p>
        </w:tc>
      </w:tr>
    </w:tbl>
    <w:p w:rsidRPr="00BB61B6" w:rsidR="00E411A6" w:rsidP="00BB61B6" w:rsidRDefault="00E411A6" w14:paraId="75EF0DCA" w14:textId="77777777"/>
    <w:p w:rsidRPr="00BB61B6" w:rsidR="00B0255C" w:rsidP="00BB61B6" w:rsidRDefault="001725C9" w14:paraId="16C0E907" w14:textId="7DB6BB24">
      <w:pPr>
        <w:pStyle w:val="Heading3"/>
      </w:pPr>
      <w:bookmarkStart w:name="_Toc160891996" w:id="74"/>
      <w:r w:rsidRPr="00BB61B6">
        <w:t xml:space="preserve">Alert in The Event </w:t>
      </w:r>
      <w:r w:rsidRPr="00BB61B6" w:rsidR="00413BFF">
        <w:t>of</w:t>
      </w:r>
      <w:r w:rsidRPr="00BB61B6">
        <w:t xml:space="preserve"> An Audit Logging Process Failure</w:t>
      </w:r>
      <w:bookmarkEnd w:id="74"/>
    </w:p>
    <w:tbl>
      <w:tblPr>
        <w:tblStyle w:val="TableGrid"/>
        <w:tblW w:w="0" w:type="auto"/>
        <w:tblLook w:val="04A0" w:firstRow="1" w:lastRow="0" w:firstColumn="1" w:lastColumn="0" w:noHBand="0" w:noVBand="1"/>
      </w:tblPr>
      <w:tblGrid>
        <w:gridCol w:w="3308"/>
        <w:gridCol w:w="3309"/>
        <w:gridCol w:w="3463"/>
      </w:tblGrid>
      <w:tr w:rsidRPr="00BB61B6" w:rsidR="00B0255C" w:rsidTr="57B307F0" w14:paraId="195EACC5" w14:textId="77777777">
        <w:tc>
          <w:tcPr>
            <w:tcW w:w="3308" w:type="dxa"/>
            <w:tcBorders>
              <w:top w:val="nil"/>
              <w:left w:val="nil"/>
              <w:bottom w:val="nil"/>
              <w:right w:val="nil"/>
            </w:tcBorders>
          </w:tcPr>
          <w:p w:rsidRPr="00BB61B6" w:rsidR="00B0255C" w:rsidP="00BB61B6" w:rsidRDefault="00844ECF" w14:paraId="1A250133" w14:textId="468749DE">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844ECF" w14:paraId="18ABB1B6" w14:textId="15E8572B">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0DCD55BB"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57B307F0" w14:paraId="163C0955" w14:textId="77777777">
        <w:tc>
          <w:tcPr>
            <w:tcW w:w="10080" w:type="dxa"/>
            <w:gridSpan w:val="3"/>
            <w:tcBorders>
              <w:top w:val="nil"/>
              <w:left w:val="nil"/>
              <w:bottom w:val="nil"/>
              <w:right w:val="nil"/>
            </w:tcBorders>
          </w:tcPr>
          <w:p w:rsidRPr="00BB61B6" w:rsidR="00B0255C" w:rsidP="00BB61B6" w:rsidRDefault="00B0255C" w14:paraId="6016C021" w14:textId="77777777"/>
          <w:p w:rsidRPr="00BB61B6" w:rsidR="00300EBB" w:rsidP="00BB61B6" w:rsidRDefault="00844ECF" w14:paraId="63D5A587" w14:textId="280610A5">
            <w:r w:rsidRPr="00844ECF">
              <w:t xml:space="preserve">The ARIA Group SIEM will identify and report logging failures to both IT System Administrators and SIRT team. The ARIA Group Information Security Committee will review a report showing audit log health including logging failures or success during the ARIA Group MRMM. </w:t>
            </w:r>
          </w:p>
        </w:tc>
      </w:tr>
    </w:tbl>
    <w:p w:rsidRPr="00BB61B6" w:rsidR="00B0255C" w:rsidP="00BB61B6" w:rsidRDefault="00B0255C" w14:paraId="183EBAD4" w14:textId="77777777">
      <w:pPr>
        <w:pStyle w:val="Header"/>
      </w:pPr>
    </w:p>
    <w:p w:rsidRPr="00BB61B6" w:rsidR="00B0255C" w:rsidP="00BB61B6" w:rsidRDefault="00B0255C" w14:paraId="39920C4A" w14:textId="1EF421B0">
      <w:pPr>
        <w:pStyle w:val="Heading3"/>
      </w:pPr>
      <w:bookmarkStart w:name="_Toc160891997" w:id="75"/>
      <w:r w:rsidRPr="00BB61B6">
        <w:t>Correlate audit record review, analysis, and reporting processes for investigation and response to indications of unlawful, unauthorized, suspicious, or unusual activity.</w:t>
      </w:r>
      <w:bookmarkEnd w:id="75"/>
    </w:p>
    <w:tbl>
      <w:tblPr>
        <w:tblStyle w:val="TableGrid"/>
        <w:tblW w:w="0" w:type="auto"/>
        <w:tblLook w:val="04A0" w:firstRow="1" w:lastRow="0" w:firstColumn="1" w:lastColumn="0" w:noHBand="0" w:noVBand="1"/>
      </w:tblPr>
      <w:tblGrid>
        <w:gridCol w:w="3308"/>
        <w:gridCol w:w="3309"/>
        <w:gridCol w:w="3463"/>
      </w:tblGrid>
      <w:tr w:rsidRPr="00BB61B6" w:rsidR="00B0255C" w:rsidTr="001725C9" w14:paraId="527E797B" w14:textId="77777777">
        <w:tc>
          <w:tcPr>
            <w:tcW w:w="3308" w:type="dxa"/>
            <w:tcBorders>
              <w:top w:val="nil"/>
              <w:left w:val="nil"/>
              <w:bottom w:val="nil"/>
              <w:right w:val="nil"/>
            </w:tcBorders>
          </w:tcPr>
          <w:p w:rsidRPr="00BB61B6" w:rsidR="00B0255C" w:rsidP="00BB61B6" w:rsidRDefault="00844ECF" w14:paraId="7BD9BD2D" w14:textId="03B6C8F4">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844ECF" w14:paraId="6B3B64ED" w14:textId="5AD05C9A">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609BC26B"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1725C9" w14:paraId="0F8D8905" w14:textId="77777777">
        <w:tc>
          <w:tcPr>
            <w:tcW w:w="10080" w:type="dxa"/>
            <w:gridSpan w:val="3"/>
            <w:tcBorders>
              <w:top w:val="nil"/>
              <w:left w:val="nil"/>
              <w:bottom w:val="nil"/>
              <w:right w:val="nil"/>
            </w:tcBorders>
          </w:tcPr>
          <w:p w:rsidRPr="00BB61B6" w:rsidR="00B0255C" w:rsidP="00BB61B6" w:rsidRDefault="00B0255C" w14:paraId="59075220" w14:textId="77777777"/>
          <w:p w:rsidRPr="00BB61B6" w:rsidR="003E4239" w:rsidP="00BB61B6" w:rsidRDefault="00844ECF" w14:paraId="08E68BCA" w14:textId="5BDA1C59">
            <w:r w:rsidRPr="00844ECF">
              <w:t xml:space="preserve">The future audit record review will contain adequate information which supports investigations, cyber forensic analysis, and calibration of misconfigured equipment. Audits will be completed at least monthly by the ARIA Group Information Security Committee during the ARIA Group MRMM. </w:t>
            </w:r>
          </w:p>
        </w:tc>
      </w:tr>
    </w:tbl>
    <w:p w:rsidRPr="00BB61B6" w:rsidR="00B0255C" w:rsidP="00BB61B6" w:rsidRDefault="00B0255C" w14:paraId="43CE46FA" w14:textId="77777777"/>
    <w:p w:rsidRPr="00BB61B6" w:rsidR="00B0255C" w:rsidP="00BB61B6" w:rsidRDefault="00B0255C" w14:paraId="5B85CD92" w14:textId="5B178FD6">
      <w:pPr>
        <w:pStyle w:val="Heading3"/>
      </w:pPr>
      <w:bookmarkStart w:name="_Toc160891998" w:id="76"/>
      <w:r w:rsidRPr="00BB61B6">
        <w:t>Provide audit record reduction and report generation to support on-demand analysis and reporting.</w:t>
      </w:r>
      <w:bookmarkEnd w:id="76"/>
    </w:p>
    <w:tbl>
      <w:tblPr>
        <w:tblStyle w:val="TableGrid"/>
        <w:tblW w:w="0" w:type="auto"/>
        <w:tblLook w:val="04A0" w:firstRow="1" w:lastRow="0" w:firstColumn="1" w:lastColumn="0" w:noHBand="0" w:noVBand="1"/>
      </w:tblPr>
      <w:tblGrid>
        <w:gridCol w:w="3308"/>
        <w:gridCol w:w="3309"/>
        <w:gridCol w:w="3463"/>
      </w:tblGrid>
      <w:tr w:rsidRPr="00BB61B6" w:rsidR="00B0255C" w:rsidTr="57B307F0" w14:paraId="178D95D9" w14:textId="77777777">
        <w:tc>
          <w:tcPr>
            <w:tcW w:w="3308" w:type="dxa"/>
            <w:tcBorders>
              <w:top w:val="nil"/>
              <w:left w:val="nil"/>
              <w:bottom w:val="nil"/>
              <w:right w:val="nil"/>
            </w:tcBorders>
          </w:tcPr>
          <w:p w:rsidRPr="00BB61B6" w:rsidR="00B0255C" w:rsidP="00BB61B6" w:rsidRDefault="00E96445" w14:paraId="356D54CF" w14:textId="0CB541AC">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E96445" w14:paraId="3E5B5540" w14:textId="51EBB7CF">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50E2601A"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57B307F0" w14:paraId="05FDE67B" w14:textId="77777777">
        <w:tc>
          <w:tcPr>
            <w:tcW w:w="10080" w:type="dxa"/>
            <w:gridSpan w:val="3"/>
            <w:tcBorders>
              <w:top w:val="nil"/>
              <w:left w:val="nil"/>
              <w:bottom w:val="nil"/>
              <w:right w:val="nil"/>
            </w:tcBorders>
          </w:tcPr>
          <w:p w:rsidRPr="00BB61B6" w:rsidR="00B0255C" w:rsidP="00BB61B6" w:rsidRDefault="00B0255C" w14:paraId="2DBA557D" w14:textId="77777777"/>
          <w:p w:rsidRPr="00BB61B6" w:rsidR="00300EBB" w:rsidP="00BB61B6" w:rsidRDefault="00E96445" w14:paraId="606E63F7" w14:textId="6AC84451">
            <w:r w:rsidRPr="00E96445">
              <w:t xml:space="preserve">The ARIA Group SIEM will allow for the reduction of a compiled security report for review for on-demand analysis and investigations by the SIRT team. The reports will be reviewed at least monthly by the ARIA Group Information Security Committee during the ARIA Group MRMM. Logs will be retained for at least 90 days. </w:t>
            </w:r>
          </w:p>
        </w:tc>
      </w:tr>
    </w:tbl>
    <w:p w:rsidRPr="00BB61B6" w:rsidR="00B0255C" w:rsidP="00BB61B6" w:rsidRDefault="00B0255C" w14:paraId="787FB7CD" w14:textId="77777777"/>
    <w:p w:rsidRPr="00BB61B6" w:rsidR="00B0255C" w:rsidP="00BB61B6" w:rsidRDefault="00B0255C" w14:paraId="56BB1960" w14:textId="6ED83747">
      <w:pPr>
        <w:pStyle w:val="Heading3"/>
      </w:pPr>
      <w:bookmarkStart w:name="_Toc160891999" w:id="77"/>
      <w:r w:rsidRPr="00BB61B6">
        <w:t>Provide a system capability that compares and synchronizes internal system clocks with an authoritative source to generate time stamps for audit records.</w:t>
      </w:r>
      <w:bookmarkEnd w:id="77"/>
    </w:p>
    <w:tbl>
      <w:tblPr>
        <w:tblStyle w:val="TableGrid"/>
        <w:tblW w:w="0" w:type="auto"/>
        <w:tblLook w:val="04A0" w:firstRow="1" w:lastRow="0" w:firstColumn="1" w:lastColumn="0" w:noHBand="0" w:noVBand="1"/>
      </w:tblPr>
      <w:tblGrid>
        <w:gridCol w:w="3308"/>
        <w:gridCol w:w="3309"/>
        <w:gridCol w:w="3463"/>
      </w:tblGrid>
      <w:tr w:rsidRPr="00BB61B6" w:rsidR="00B0255C" w:rsidTr="001725C9" w14:paraId="6AFE1C00" w14:textId="77777777">
        <w:tc>
          <w:tcPr>
            <w:tcW w:w="3308" w:type="dxa"/>
            <w:tcBorders>
              <w:top w:val="nil"/>
              <w:left w:val="nil"/>
              <w:bottom w:val="nil"/>
              <w:right w:val="nil"/>
            </w:tcBorders>
          </w:tcPr>
          <w:p w:rsidRPr="00BB61B6" w:rsidR="00B0255C" w:rsidP="00BB61B6" w:rsidRDefault="00E96445" w14:paraId="607EA915" w14:textId="11BEA2CD">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E96445" w14:paraId="76296ECE" w14:textId="7B7F5B84">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2E8CCF6C"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1725C9" w14:paraId="702BE8ED" w14:textId="77777777">
        <w:tc>
          <w:tcPr>
            <w:tcW w:w="10080" w:type="dxa"/>
            <w:gridSpan w:val="3"/>
            <w:tcBorders>
              <w:top w:val="nil"/>
              <w:left w:val="nil"/>
              <w:bottom w:val="nil"/>
              <w:right w:val="nil"/>
            </w:tcBorders>
          </w:tcPr>
          <w:p w:rsidRPr="00BB61B6" w:rsidR="00B0255C" w:rsidP="00BB61B6" w:rsidRDefault="00B0255C" w14:paraId="31852DED" w14:textId="77777777"/>
          <w:p w:rsidR="00300EBB" w:rsidP="00BB61B6" w:rsidRDefault="00E96445" w14:paraId="01C0117B" w14:textId="77777777">
            <w:r w:rsidRPr="00E96445">
              <w:t>All internal system clocks will be synchronized to approved ARIA Group Servers which receive system time from the following authoritative sources, NIST Nuclear Server and the GPS Time Server from the United States Air Force. These times are considered official, and the only deviation authorized is no greater than 5 mins lag in system time.</w:t>
            </w:r>
          </w:p>
          <w:p w:rsidRPr="00BB61B6" w:rsidR="00E96445" w:rsidP="00BB61B6" w:rsidRDefault="00E96445" w14:paraId="5D3FB5BD" w14:textId="64405D23"/>
        </w:tc>
      </w:tr>
    </w:tbl>
    <w:p w:rsidRPr="00BB61B6" w:rsidR="00B0255C" w:rsidP="00BB61B6" w:rsidRDefault="00B0255C" w14:paraId="42624B1E" w14:textId="328645D8">
      <w:pPr>
        <w:pStyle w:val="Heading3"/>
        <w:rPr>
          <w:b/>
        </w:rPr>
      </w:pPr>
      <w:bookmarkStart w:name="_Toc160892000" w:id="78"/>
      <w:r w:rsidRPr="00BB61B6">
        <w:t>Protect audit information and audit logging tools from unauthorized access, modification, and deletion.</w:t>
      </w:r>
      <w:bookmarkEnd w:id="78"/>
    </w:p>
    <w:tbl>
      <w:tblPr>
        <w:tblStyle w:val="TableGrid"/>
        <w:tblW w:w="0" w:type="auto"/>
        <w:tblLook w:val="04A0" w:firstRow="1" w:lastRow="0" w:firstColumn="1" w:lastColumn="0" w:noHBand="0" w:noVBand="1"/>
      </w:tblPr>
      <w:tblGrid>
        <w:gridCol w:w="3308"/>
        <w:gridCol w:w="3309"/>
        <w:gridCol w:w="3463"/>
      </w:tblGrid>
      <w:tr w:rsidRPr="00BB61B6" w:rsidR="00B0255C" w:rsidTr="00FB093A" w14:paraId="417F3781" w14:textId="77777777">
        <w:tc>
          <w:tcPr>
            <w:tcW w:w="3308" w:type="dxa"/>
            <w:tcBorders>
              <w:top w:val="nil"/>
              <w:left w:val="nil"/>
              <w:bottom w:val="nil"/>
              <w:right w:val="nil"/>
            </w:tcBorders>
          </w:tcPr>
          <w:p w:rsidRPr="00BB61B6" w:rsidR="00B0255C" w:rsidP="00BB61B6" w:rsidRDefault="00F63172" w14:paraId="2AB2CC95" w14:textId="67847D3F">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F63172" w14:paraId="285F336B" w14:textId="2A5AE9EA">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674447B1"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FB093A" w14:paraId="5FACD2F9" w14:textId="77777777">
        <w:tc>
          <w:tcPr>
            <w:tcW w:w="10080" w:type="dxa"/>
            <w:gridSpan w:val="3"/>
            <w:tcBorders>
              <w:top w:val="nil"/>
              <w:left w:val="nil"/>
              <w:bottom w:val="nil"/>
              <w:right w:val="nil"/>
            </w:tcBorders>
          </w:tcPr>
          <w:p w:rsidRPr="00BB61B6" w:rsidR="00B0255C" w:rsidP="00BB61B6" w:rsidRDefault="00B0255C" w14:paraId="48812069" w14:textId="77777777"/>
          <w:p w:rsidRPr="00BB61B6" w:rsidR="00B0255C" w:rsidP="00BB61B6" w:rsidRDefault="00F63172" w14:paraId="5638E4C2" w14:textId="3918EF44">
            <w:pPr>
              <w:pStyle w:val="BodyTextIndent"/>
              <w:tabs>
                <w:tab w:val="left" w:pos="0"/>
                <w:tab w:val="left" w:pos="630"/>
              </w:tabs>
              <w:ind w:left="0"/>
            </w:pPr>
            <w:r w:rsidRPr="00F63172">
              <w:rPr>
                <w:rFonts w:eastAsiaTheme="minorEastAsia" w:cstheme="minorBidi"/>
              </w:rPr>
              <w:t xml:space="preserve">Only System Administrators will have access to the audit logs and audit logging tools. Audit logs will only be viewed by authorized System Administrators, members of the SIRT team, and the ARIA Group Information Security Committee. Logs will be read-only, and deletions are not authorized. Access controls for the audit records will be routinely reviewed. </w:t>
            </w:r>
          </w:p>
        </w:tc>
      </w:tr>
    </w:tbl>
    <w:p w:rsidRPr="00BB61B6" w:rsidR="00B0255C" w:rsidP="00BB61B6" w:rsidRDefault="00B0255C" w14:paraId="042674E6" w14:textId="77777777">
      <w:pPr>
        <w:pStyle w:val="Header"/>
      </w:pPr>
    </w:p>
    <w:p w:rsidRPr="00BB61B6" w:rsidR="00B0255C" w:rsidP="00BB61B6" w:rsidRDefault="00FB093A" w14:paraId="525F583F" w14:textId="765BDDE4">
      <w:pPr>
        <w:pStyle w:val="Heading3"/>
      </w:pPr>
      <w:bookmarkStart w:name="_Toc160892001" w:id="79"/>
      <w:r w:rsidRPr="00BB61B6">
        <w:t xml:space="preserve">Limit Management of Audit Logging Functionality to A Subset </w:t>
      </w:r>
      <w:r w:rsidRPr="00BB61B6" w:rsidR="00413BFF">
        <w:t>of</w:t>
      </w:r>
      <w:r w:rsidRPr="00BB61B6">
        <w:t xml:space="preserve"> Privileged Users</w:t>
      </w:r>
      <w:bookmarkEnd w:id="79"/>
    </w:p>
    <w:tbl>
      <w:tblPr>
        <w:tblStyle w:val="TableGrid"/>
        <w:tblW w:w="0" w:type="auto"/>
        <w:tblLook w:val="04A0" w:firstRow="1" w:lastRow="0" w:firstColumn="1" w:lastColumn="0" w:noHBand="0" w:noVBand="1"/>
      </w:tblPr>
      <w:tblGrid>
        <w:gridCol w:w="3308"/>
        <w:gridCol w:w="3309"/>
        <w:gridCol w:w="3463"/>
      </w:tblGrid>
      <w:tr w:rsidRPr="00BB61B6" w:rsidR="00B0255C" w:rsidTr="00FB093A" w14:paraId="263704C7" w14:textId="77777777">
        <w:tc>
          <w:tcPr>
            <w:tcW w:w="3308" w:type="dxa"/>
            <w:tcBorders>
              <w:top w:val="nil"/>
              <w:left w:val="nil"/>
              <w:bottom w:val="nil"/>
              <w:right w:val="nil"/>
            </w:tcBorders>
          </w:tcPr>
          <w:p w:rsidRPr="00BB61B6" w:rsidR="00B0255C" w:rsidP="00BB61B6" w:rsidRDefault="00F63172" w14:paraId="7ACF62B4" w14:textId="1AFB9A8D">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F63172" w14:paraId="010A8FB3" w14:textId="45CC1634">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0D3786B2"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FB093A" w14:paraId="72EDF72C" w14:textId="77777777">
        <w:tc>
          <w:tcPr>
            <w:tcW w:w="10080" w:type="dxa"/>
            <w:gridSpan w:val="3"/>
            <w:tcBorders>
              <w:top w:val="nil"/>
              <w:left w:val="nil"/>
              <w:bottom w:val="nil"/>
              <w:right w:val="nil"/>
            </w:tcBorders>
          </w:tcPr>
          <w:p w:rsidRPr="00BB61B6" w:rsidR="00B0255C" w:rsidP="00BB61B6" w:rsidRDefault="00B0255C" w14:paraId="27BF086B" w14:textId="77777777"/>
          <w:p w:rsidRPr="00BB61B6" w:rsidR="007B09D7" w:rsidP="00BB61B6" w:rsidRDefault="00F63172" w14:paraId="66B2C2F4" w14:textId="13C5BEC7">
            <w:r w:rsidRPr="00F63172">
              <w:t>Only specific IT System Administrators, members of the SIRT team, and ARIA Group Information Security Committee members have access to view audit logs. Only the ARIA Group Information Security Committee and SIRT team can perform the audits and investigations. All investigations will have a corresponding report which is delivered to ARIA Group leadership and IT management.</w:t>
            </w:r>
          </w:p>
        </w:tc>
      </w:tr>
    </w:tbl>
    <w:p w:rsidRPr="00BB61B6" w:rsidR="00B0255C" w:rsidP="00BB61B6" w:rsidRDefault="00B0255C" w14:paraId="2E304421" w14:textId="77777777">
      <w:pPr>
        <w:pStyle w:val="BodyTextIndent"/>
        <w:tabs>
          <w:tab w:val="left" w:pos="0"/>
          <w:tab w:val="left" w:pos="630"/>
        </w:tabs>
        <w:ind w:left="0"/>
      </w:pPr>
    </w:p>
    <w:p w:rsidRPr="00BB61B6" w:rsidR="00B0255C" w:rsidP="00BB61B6" w:rsidRDefault="00235029" w14:paraId="144E3691" w14:textId="44DE9E7C">
      <w:pPr>
        <w:pStyle w:val="Heading2"/>
        <w:rPr>
          <w:szCs w:val="20"/>
        </w:rPr>
      </w:pPr>
      <w:bookmarkStart w:name="_Toc160892002" w:id="80"/>
      <w:r w:rsidRPr="00BB61B6">
        <w:t>Configuration Management</w:t>
      </w:r>
      <w:bookmarkEnd w:id="80"/>
    </w:p>
    <w:p w:rsidRPr="00BB61B6" w:rsidR="00B0255C" w:rsidP="00BB61B6" w:rsidRDefault="00B0255C" w14:paraId="0CC75EFD" w14:textId="77777777">
      <w:pPr>
        <w:pStyle w:val="Heading3"/>
      </w:pPr>
      <w:bookmarkStart w:name="_Toc160892003" w:id="81"/>
      <w:r w:rsidRPr="00BB61B6">
        <w:t>Establish and maintain baseline configurations and inventories of organizational systems (including hardware, software, firmware, and documentation) throughout the respective system development life cycles.</w:t>
      </w:r>
      <w:bookmarkEnd w:id="81"/>
    </w:p>
    <w:tbl>
      <w:tblPr>
        <w:tblStyle w:val="TableGrid"/>
        <w:tblW w:w="0" w:type="auto"/>
        <w:tblLook w:val="04A0" w:firstRow="1" w:lastRow="0" w:firstColumn="1" w:lastColumn="0" w:noHBand="0" w:noVBand="1"/>
      </w:tblPr>
      <w:tblGrid>
        <w:gridCol w:w="3308"/>
        <w:gridCol w:w="3309"/>
        <w:gridCol w:w="3463"/>
      </w:tblGrid>
      <w:tr w:rsidRPr="00BB61B6" w:rsidR="00B0255C" w:rsidTr="00FB093A" w14:paraId="6252B050" w14:textId="77777777">
        <w:tc>
          <w:tcPr>
            <w:tcW w:w="3308" w:type="dxa"/>
            <w:tcBorders>
              <w:top w:val="nil"/>
              <w:left w:val="nil"/>
              <w:bottom w:val="nil"/>
              <w:right w:val="nil"/>
            </w:tcBorders>
          </w:tcPr>
          <w:p w:rsidRPr="00BB61B6" w:rsidR="00B0255C" w:rsidP="00BB61B6" w:rsidRDefault="00A179AF" w14:paraId="5C6D8B1B" w14:textId="1EF9E8F3">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A179AF" w14:paraId="717E8217" w14:textId="4E6D6895">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1D51B327"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FB093A" w14:paraId="7866111D" w14:textId="77777777">
        <w:tc>
          <w:tcPr>
            <w:tcW w:w="10080" w:type="dxa"/>
            <w:gridSpan w:val="3"/>
            <w:tcBorders>
              <w:top w:val="nil"/>
              <w:left w:val="nil"/>
              <w:bottom w:val="nil"/>
              <w:right w:val="nil"/>
            </w:tcBorders>
          </w:tcPr>
          <w:p w:rsidRPr="00BB61B6" w:rsidR="00B0255C" w:rsidP="00BB61B6" w:rsidRDefault="00B0255C" w14:paraId="1942E267" w14:textId="77777777"/>
          <w:p w:rsidRPr="00BB61B6" w:rsidR="00FB093A" w:rsidP="00BB61B6" w:rsidRDefault="00A179AF" w14:paraId="35F44E21" w14:textId="7D839402">
            <w:r w:rsidRPr="00A179AF">
              <w:t xml:space="preserve">ARIA will maintain a secure baseline configuration for all assets within the ARIA Group Enterprise Network. These baselines will be hardened in accordance with the STIGs and Center for Internet Security (CIS) Benchmarks. Any deviations to these frameworks require approval from the Security </w:t>
            </w:r>
            <w:r w:rsidRPr="00A179AF">
              <w:t>Officer. All deviations will be documented and carefully evaluated to identify potential risk within the ARIA Group Enterprise Network.</w:t>
            </w:r>
          </w:p>
        </w:tc>
      </w:tr>
    </w:tbl>
    <w:p w:rsidRPr="00BB61B6" w:rsidR="00FB093A" w:rsidP="00BB61B6" w:rsidRDefault="00FB093A" w14:paraId="7EAB9086" w14:textId="5221BDA6">
      <w:pPr>
        <w:pStyle w:val="Header"/>
        <w:rPr>
          <w:szCs w:val="20"/>
        </w:rPr>
      </w:pPr>
    </w:p>
    <w:p w:rsidRPr="00BB61B6" w:rsidR="00B0255C" w:rsidP="00BB61B6" w:rsidRDefault="00B0255C" w14:paraId="16D462C9" w14:textId="26EA2408">
      <w:pPr>
        <w:pStyle w:val="Heading3"/>
      </w:pPr>
      <w:bookmarkStart w:name="_Toc160892004" w:id="82"/>
      <w:r w:rsidRPr="00BB61B6">
        <w:t>Establish and enforce security configuration settings for information technology products employed in organizational systems.</w:t>
      </w:r>
      <w:bookmarkEnd w:id="82"/>
    </w:p>
    <w:tbl>
      <w:tblPr>
        <w:tblStyle w:val="TableGrid"/>
        <w:tblW w:w="0" w:type="auto"/>
        <w:tblLook w:val="04A0" w:firstRow="1" w:lastRow="0" w:firstColumn="1" w:lastColumn="0" w:noHBand="0" w:noVBand="1"/>
      </w:tblPr>
      <w:tblGrid>
        <w:gridCol w:w="3308"/>
        <w:gridCol w:w="3309"/>
        <w:gridCol w:w="3463"/>
      </w:tblGrid>
      <w:tr w:rsidRPr="00BB61B6" w:rsidR="00B0255C" w:rsidTr="00FB093A" w14:paraId="65ADAC00" w14:textId="77777777">
        <w:tc>
          <w:tcPr>
            <w:tcW w:w="3308" w:type="dxa"/>
            <w:tcBorders>
              <w:top w:val="nil"/>
              <w:left w:val="nil"/>
              <w:bottom w:val="nil"/>
              <w:right w:val="nil"/>
            </w:tcBorders>
          </w:tcPr>
          <w:p w:rsidRPr="00BB61B6" w:rsidR="00B0255C" w:rsidP="00BB61B6" w:rsidRDefault="00A179AF" w14:paraId="2FFFE741" w14:textId="08B5DC75">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A179AF" w14:paraId="07576862" w14:textId="3B54E279">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3F4C1AD1"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FB093A" w14:paraId="636BCFD2" w14:textId="77777777">
        <w:tc>
          <w:tcPr>
            <w:tcW w:w="10080" w:type="dxa"/>
            <w:gridSpan w:val="3"/>
            <w:tcBorders>
              <w:top w:val="nil"/>
              <w:left w:val="nil"/>
              <w:bottom w:val="nil"/>
              <w:right w:val="nil"/>
            </w:tcBorders>
          </w:tcPr>
          <w:p w:rsidRPr="00BB61B6" w:rsidR="00B0255C" w:rsidP="00BB61B6" w:rsidRDefault="00B0255C" w14:paraId="52AC614D" w14:textId="77777777"/>
          <w:p w:rsidR="00235029" w:rsidP="00BB61B6" w:rsidRDefault="00A179AF" w14:paraId="5F86A5D1" w14:textId="77777777">
            <w:r w:rsidRPr="00A179AF">
              <w:t xml:space="preserve">ARIA Group assets are hardened to applicable STIGs using a combination of Intune policies and manual one-time administrative configurations. All ARIA Group assets are scanned at least once a week by </w:t>
            </w:r>
            <w:proofErr w:type="gramStart"/>
            <w:r w:rsidRPr="00A179AF">
              <w:t>the  Security</w:t>
            </w:r>
            <w:proofErr w:type="gramEnd"/>
            <w:r w:rsidRPr="00A179AF">
              <w:t xml:space="preserve"> Conformance Automation Protocol (SCAP)-compliant vulnerability management system.</w:t>
            </w:r>
          </w:p>
          <w:p w:rsidRPr="00BB61B6" w:rsidR="00A179AF" w:rsidP="00BB61B6" w:rsidRDefault="00A179AF" w14:paraId="2101F6F5" w14:textId="31787E0A"/>
        </w:tc>
      </w:tr>
    </w:tbl>
    <w:p w:rsidRPr="00BB61B6" w:rsidR="00B0255C" w:rsidP="00BB61B6" w:rsidRDefault="00FB093A" w14:paraId="2A314DBC" w14:textId="27CD4DA0">
      <w:pPr>
        <w:pStyle w:val="Heading3"/>
      </w:pPr>
      <w:bookmarkStart w:name="_Toc160892005" w:id="83"/>
      <w:r w:rsidRPr="00BB61B6">
        <w:t>Track, Review, Approve or Disapprove, and Log Changes to Organizational Systems</w:t>
      </w:r>
      <w:bookmarkEnd w:id="83"/>
    </w:p>
    <w:tbl>
      <w:tblPr>
        <w:tblStyle w:val="TableGrid"/>
        <w:tblW w:w="0" w:type="auto"/>
        <w:tblLook w:val="04A0" w:firstRow="1" w:lastRow="0" w:firstColumn="1" w:lastColumn="0" w:noHBand="0" w:noVBand="1"/>
      </w:tblPr>
      <w:tblGrid>
        <w:gridCol w:w="3308"/>
        <w:gridCol w:w="3309"/>
        <w:gridCol w:w="3463"/>
      </w:tblGrid>
      <w:tr w:rsidRPr="00BB61B6" w:rsidR="00B0255C" w:rsidTr="00FB093A" w14:paraId="7125C6F5" w14:textId="77777777">
        <w:tc>
          <w:tcPr>
            <w:tcW w:w="3308" w:type="dxa"/>
            <w:tcBorders>
              <w:top w:val="nil"/>
              <w:left w:val="nil"/>
              <w:bottom w:val="nil"/>
              <w:right w:val="nil"/>
            </w:tcBorders>
          </w:tcPr>
          <w:p w:rsidRPr="00BB61B6" w:rsidR="00B0255C" w:rsidP="00BB61B6" w:rsidRDefault="001C717C" w14:paraId="076EEA48" w14:textId="1FDD947D">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1C717C" w14:paraId="451E7FB5" w14:textId="7E529351">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3E161B65"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FB093A" w14:paraId="6AD838C2" w14:textId="77777777">
        <w:tc>
          <w:tcPr>
            <w:tcW w:w="10080" w:type="dxa"/>
            <w:gridSpan w:val="3"/>
            <w:tcBorders>
              <w:top w:val="nil"/>
              <w:left w:val="nil"/>
              <w:bottom w:val="nil"/>
              <w:right w:val="nil"/>
            </w:tcBorders>
          </w:tcPr>
          <w:p w:rsidRPr="00BB61B6" w:rsidR="00B0255C" w:rsidP="00BB61B6" w:rsidRDefault="00B0255C" w14:paraId="514E99F7" w14:textId="77777777"/>
          <w:p w:rsidRPr="00BB61B6" w:rsidR="00FB093A" w:rsidP="00BB61B6" w:rsidRDefault="0060527E" w14:paraId="4F758766" w14:textId="0B07E332">
            <w:pPr>
              <w:pStyle w:val="BodyTextIndent"/>
              <w:tabs>
                <w:tab w:val="left" w:pos="0"/>
                <w:tab w:val="left" w:pos="630"/>
              </w:tabs>
              <w:ind w:left="0"/>
            </w:pPr>
            <w:r w:rsidRPr="0060527E">
              <w:rPr>
                <w:rFonts w:eastAsiaTheme="minorEastAsia" w:cstheme="minorBidi"/>
              </w:rPr>
              <w:t>The AIRA Group IT department will maintain configuration management standards for ARIA Group’s IT organizational systems and ensures all changes are carefully evaluated and approved prior to deployment to the operational environment. IT changes control records, including ARIA Group change logs, will be audited on an annual basis by an independent third-party audit. All system changes will be documented and deviation requests for systems or assets not meeting system requirements will be submitted to the Information Security Committee for review and approval.</w:t>
            </w:r>
          </w:p>
        </w:tc>
      </w:tr>
    </w:tbl>
    <w:p w:rsidRPr="00BB61B6" w:rsidR="00D30067" w:rsidP="00BB61B6" w:rsidRDefault="00D30067" w14:paraId="14DDB0AC" w14:textId="77777777"/>
    <w:p w:rsidRPr="00BB61B6" w:rsidR="00B0255C" w:rsidP="00BB61B6" w:rsidRDefault="00767A2E" w14:paraId="002FA0E6" w14:textId="2F882419">
      <w:pPr>
        <w:pStyle w:val="Heading3"/>
      </w:pPr>
      <w:bookmarkStart w:name="_Toc160892006" w:id="84"/>
      <w:r w:rsidRPr="00BB61B6">
        <w:t xml:space="preserve">Analyze the Security Impact </w:t>
      </w:r>
      <w:r w:rsidRPr="00BB61B6" w:rsidR="00C7475D">
        <w:t>of</w:t>
      </w:r>
      <w:r w:rsidRPr="00BB61B6">
        <w:t xml:space="preserve"> Changes Prior To Implementation</w:t>
      </w:r>
      <w:bookmarkEnd w:id="84"/>
    </w:p>
    <w:tbl>
      <w:tblPr>
        <w:tblStyle w:val="TableGrid"/>
        <w:tblW w:w="0" w:type="auto"/>
        <w:tblLook w:val="04A0" w:firstRow="1" w:lastRow="0" w:firstColumn="1" w:lastColumn="0" w:noHBand="0" w:noVBand="1"/>
      </w:tblPr>
      <w:tblGrid>
        <w:gridCol w:w="3308"/>
        <w:gridCol w:w="3309"/>
        <w:gridCol w:w="3463"/>
      </w:tblGrid>
      <w:tr w:rsidRPr="00BB61B6" w:rsidR="00B0255C" w:rsidTr="00767A2E" w14:paraId="746C3BF4" w14:textId="77777777">
        <w:tc>
          <w:tcPr>
            <w:tcW w:w="3308" w:type="dxa"/>
            <w:tcBorders>
              <w:top w:val="nil"/>
              <w:left w:val="nil"/>
              <w:bottom w:val="nil"/>
              <w:right w:val="nil"/>
            </w:tcBorders>
          </w:tcPr>
          <w:p w:rsidRPr="00BB61B6" w:rsidR="00B0255C" w:rsidP="00BB61B6" w:rsidRDefault="008C5ECE" w14:paraId="2BC9500E" w14:textId="37EAA5D4">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8C5ECE" w14:paraId="6510E208" w14:textId="28018788">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53BC288B"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767A2E" w14:paraId="6EFDDA6E" w14:textId="77777777">
        <w:tc>
          <w:tcPr>
            <w:tcW w:w="10080" w:type="dxa"/>
            <w:gridSpan w:val="3"/>
            <w:tcBorders>
              <w:top w:val="nil"/>
              <w:left w:val="nil"/>
              <w:bottom w:val="nil"/>
              <w:right w:val="nil"/>
            </w:tcBorders>
          </w:tcPr>
          <w:p w:rsidRPr="00BB61B6" w:rsidR="00B0255C" w:rsidP="00BB61B6" w:rsidRDefault="00B0255C" w14:paraId="7744E936" w14:textId="77777777"/>
          <w:p w:rsidRPr="00BB61B6" w:rsidR="00767A2E" w:rsidP="00BB61B6" w:rsidRDefault="005976D7" w14:paraId="29B3BA46" w14:textId="51FB885A">
            <w:pPr>
              <w:pStyle w:val="BodyTextIndent"/>
              <w:tabs>
                <w:tab w:val="left" w:pos="0"/>
                <w:tab w:val="left" w:pos="630"/>
              </w:tabs>
              <w:ind w:left="0"/>
            </w:pPr>
            <w:r w:rsidRPr="005976D7">
              <w:rPr>
                <w:rFonts w:eastAsiaTheme="minorEastAsia" w:cstheme="minorBidi"/>
              </w:rPr>
              <w:t xml:space="preserve">Future changes will go through a Risk Assessment prior to approval and execution. The Risk Assessment results will be documented in the IT change control log. Change controls will be reviewed by IT management at least monthly, and the change log is reviewed by the ARIA Group Information Security Committee at least quarterly. </w:t>
            </w:r>
          </w:p>
        </w:tc>
      </w:tr>
    </w:tbl>
    <w:p w:rsidRPr="00BB61B6" w:rsidR="00B0255C" w:rsidP="00BB61B6" w:rsidRDefault="00B0255C" w14:paraId="1BB1A759" w14:textId="77777777">
      <w:pPr>
        <w:pStyle w:val="Header"/>
        <w:rPr>
          <w:szCs w:val="20"/>
        </w:rPr>
      </w:pPr>
    </w:p>
    <w:p w:rsidRPr="00BB61B6" w:rsidR="00B0255C" w:rsidP="00BB61B6" w:rsidRDefault="00B0255C" w14:paraId="096DBEB4" w14:textId="134F69CE">
      <w:pPr>
        <w:pStyle w:val="Heading3"/>
      </w:pPr>
      <w:bookmarkStart w:name="_Toc160892007" w:id="85"/>
      <w:r w:rsidRPr="00BB61B6">
        <w:t>Define, document, approve, and enforce physical and logical access restrictions associated with changes to organizational systems.</w:t>
      </w:r>
      <w:bookmarkEnd w:id="85"/>
    </w:p>
    <w:tbl>
      <w:tblPr>
        <w:tblStyle w:val="TableGrid"/>
        <w:tblW w:w="0" w:type="auto"/>
        <w:tblLook w:val="04A0" w:firstRow="1" w:lastRow="0" w:firstColumn="1" w:lastColumn="0" w:noHBand="0" w:noVBand="1"/>
      </w:tblPr>
      <w:tblGrid>
        <w:gridCol w:w="3308"/>
        <w:gridCol w:w="3309"/>
        <w:gridCol w:w="3463"/>
      </w:tblGrid>
      <w:tr w:rsidRPr="00BB61B6" w:rsidR="00B0255C" w:rsidTr="00767A2E" w14:paraId="7120DC4A" w14:textId="77777777">
        <w:tc>
          <w:tcPr>
            <w:tcW w:w="3308" w:type="dxa"/>
            <w:tcBorders>
              <w:top w:val="nil"/>
              <w:left w:val="nil"/>
              <w:bottom w:val="nil"/>
              <w:right w:val="nil"/>
            </w:tcBorders>
          </w:tcPr>
          <w:p w:rsidRPr="00BB61B6" w:rsidR="00B0255C" w:rsidP="00BB61B6" w:rsidRDefault="005976D7" w14:paraId="0933EFF9" w14:textId="530ABF96">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5976D7" w14:paraId="2889D669" w14:textId="0F8889B8">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4AF34167"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767A2E" w14:paraId="69787FCA" w14:textId="77777777">
        <w:tc>
          <w:tcPr>
            <w:tcW w:w="10080" w:type="dxa"/>
            <w:gridSpan w:val="3"/>
            <w:tcBorders>
              <w:top w:val="nil"/>
              <w:left w:val="nil"/>
              <w:bottom w:val="nil"/>
              <w:right w:val="nil"/>
            </w:tcBorders>
          </w:tcPr>
          <w:p w:rsidRPr="00BB61B6" w:rsidR="00B0255C" w:rsidP="00BB61B6" w:rsidRDefault="00B0255C" w14:paraId="14AFF4DA" w14:textId="77777777"/>
          <w:p w:rsidRPr="00BB61B6" w:rsidR="00767A2E" w:rsidP="00BB61B6" w:rsidRDefault="005976D7" w14:paraId="3D510D50" w14:textId="289D1814">
            <w:r w:rsidRPr="005976D7">
              <w:t xml:space="preserve">All proposed changes to ARIA Group’s IT organizational systems will be carefully evaluated to ensure the changes do not negatively impact the company’s user community and operations and follow the change management standards documented in controls 3.4.3 and 3.4.4. </w:t>
            </w:r>
          </w:p>
        </w:tc>
      </w:tr>
    </w:tbl>
    <w:p w:rsidRPr="00BB61B6" w:rsidR="008A6E86" w:rsidP="00BB61B6" w:rsidRDefault="008A6E86" w14:paraId="72F9FBEA" w14:textId="77777777">
      <w:pPr>
        <w:pStyle w:val="Header"/>
        <w:rPr>
          <w:szCs w:val="20"/>
        </w:rPr>
      </w:pPr>
    </w:p>
    <w:p w:rsidRPr="00BB61B6" w:rsidR="00B0255C" w:rsidP="00BB61B6" w:rsidRDefault="00B0255C" w14:paraId="6AF125C0" w14:textId="4D2244EF">
      <w:pPr>
        <w:pStyle w:val="Heading3"/>
      </w:pPr>
      <w:bookmarkStart w:name="_Toc160892008" w:id="86"/>
      <w:r w:rsidRPr="00BB61B6">
        <w:t>Employ the principle of least functionality by configuring organizational systems to provide only essential capabilities.</w:t>
      </w:r>
      <w:bookmarkEnd w:id="86"/>
    </w:p>
    <w:tbl>
      <w:tblPr>
        <w:tblStyle w:val="TableGrid"/>
        <w:tblW w:w="0" w:type="auto"/>
        <w:tblLook w:val="04A0" w:firstRow="1" w:lastRow="0" w:firstColumn="1" w:lastColumn="0" w:noHBand="0" w:noVBand="1"/>
      </w:tblPr>
      <w:tblGrid>
        <w:gridCol w:w="3308"/>
        <w:gridCol w:w="3309"/>
        <w:gridCol w:w="3463"/>
      </w:tblGrid>
      <w:tr w:rsidRPr="00BB61B6" w:rsidR="00B0255C" w:rsidTr="008A6E86" w14:paraId="20DE5A18" w14:textId="77777777">
        <w:tc>
          <w:tcPr>
            <w:tcW w:w="3308" w:type="dxa"/>
            <w:tcBorders>
              <w:top w:val="nil"/>
              <w:left w:val="nil"/>
              <w:bottom w:val="nil"/>
              <w:right w:val="nil"/>
            </w:tcBorders>
          </w:tcPr>
          <w:p w:rsidRPr="00BB61B6" w:rsidR="00B0255C" w:rsidP="00BB61B6" w:rsidRDefault="00084DE9" w14:paraId="44F2DB07" w14:textId="4D24F427">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084DE9" w14:paraId="33C980D9" w14:textId="102D5BD5">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5460CE7C"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8A6E86" w14:paraId="30CB956B" w14:textId="77777777">
        <w:tc>
          <w:tcPr>
            <w:tcW w:w="10080" w:type="dxa"/>
            <w:gridSpan w:val="3"/>
            <w:tcBorders>
              <w:top w:val="nil"/>
              <w:left w:val="nil"/>
              <w:bottom w:val="nil"/>
              <w:right w:val="nil"/>
            </w:tcBorders>
          </w:tcPr>
          <w:p w:rsidRPr="00BB61B6" w:rsidR="00B0255C" w:rsidP="00BB61B6" w:rsidRDefault="00B0255C" w14:paraId="0D33058A" w14:textId="77777777"/>
          <w:p w:rsidRPr="00BB61B6" w:rsidR="008A6E86" w:rsidP="00BB61B6" w:rsidRDefault="00084DE9" w14:paraId="79684929" w14:textId="10AA9A78">
            <w:r w:rsidRPr="00084DE9">
              <w:t>All IT organizational systems will be configured to employ the least privilege principle and only essential capabilities are provided to both users and administrators. All Operating System will be hardened to applicable STIGs prior to use by an end user.</w:t>
            </w:r>
          </w:p>
        </w:tc>
      </w:tr>
    </w:tbl>
    <w:p w:rsidRPr="00BB61B6" w:rsidR="00B0255C" w:rsidP="00BB61B6" w:rsidRDefault="00B0255C" w14:paraId="0D2FF687" w14:textId="77777777">
      <w:pPr>
        <w:pStyle w:val="Header"/>
        <w:rPr>
          <w:szCs w:val="20"/>
        </w:rPr>
      </w:pPr>
    </w:p>
    <w:p w:rsidRPr="00BB61B6" w:rsidR="00B0255C" w:rsidP="00BB61B6" w:rsidRDefault="008A6E86" w14:paraId="0411458E" w14:textId="7A0A5518">
      <w:pPr>
        <w:pStyle w:val="Heading3"/>
      </w:pPr>
      <w:bookmarkStart w:name="_Toc160892009" w:id="87"/>
      <w:r w:rsidRPr="00BB61B6">
        <w:t>Restrict, Disable, Or Prevent the Use of Nonessential Programs, Functions, Ports, Protocols, and Services</w:t>
      </w:r>
      <w:r w:rsidRPr="00BB61B6" w:rsidR="00E356C9">
        <w:t>.</w:t>
      </w:r>
      <w:bookmarkEnd w:id="87"/>
    </w:p>
    <w:tbl>
      <w:tblPr>
        <w:tblStyle w:val="TableGrid"/>
        <w:tblW w:w="10080" w:type="dxa"/>
        <w:tblLook w:val="04A0" w:firstRow="1" w:lastRow="0" w:firstColumn="1" w:lastColumn="0" w:noHBand="0" w:noVBand="1"/>
      </w:tblPr>
      <w:tblGrid>
        <w:gridCol w:w="3308"/>
        <w:gridCol w:w="3309"/>
        <w:gridCol w:w="3463"/>
      </w:tblGrid>
      <w:tr w:rsidRPr="00BB61B6" w:rsidR="00B0255C" w:rsidTr="008A6E86" w14:paraId="4FD409B4" w14:textId="77777777">
        <w:tc>
          <w:tcPr>
            <w:tcW w:w="3308" w:type="dxa"/>
            <w:tcBorders>
              <w:top w:val="nil"/>
              <w:left w:val="nil"/>
              <w:bottom w:val="nil"/>
              <w:right w:val="nil"/>
            </w:tcBorders>
          </w:tcPr>
          <w:p w:rsidRPr="00BB61B6" w:rsidR="00B0255C" w:rsidP="00BB61B6" w:rsidRDefault="00084DE9" w14:paraId="6D8E5A77" w14:textId="0A74A979">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084DE9" w14:paraId="09317F58" w14:textId="2DCB1C01">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4AEF0D0A"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8A6E86" w14:paraId="779A783D" w14:textId="77777777">
        <w:tc>
          <w:tcPr>
            <w:tcW w:w="10080" w:type="dxa"/>
            <w:gridSpan w:val="3"/>
            <w:tcBorders>
              <w:top w:val="nil"/>
              <w:left w:val="nil"/>
              <w:bottom w:val="nil"/>
              <w:right w:val="nil"/>
            </w:tcBorders>
          </w:tcPr>
          <w:p w:rsidRPr="00BB61B6" w:rsidR="00B0255C" w:rsidP="00BB61B6" w:rsidRDefault="00B0255C" w14:paraId="14852CC3" w14:textId="77777777"/>
          <w:p w:rsidRPr="00BB61B6" w:rsidR="008A6E86" w:rsidP="00BB61B6" w:rsidRDefault="00084DE9" w14:paraId="5412FDAB" w14:textId="6481433B">
            <w:r w:rsidRPr="00084DE9">
              <w:t>Nonessential programs, ports, functions, and services will be disabled as part of the STIG hardening security baseline. Restrictions will apply to both users and administrators. This information will be validated with at least weekly SCAP-compliant vulnerability scans, which are reviewed at least monthly by the ARIA Group Information Security Committee in the ARIA Group MRMM. Vulnerability reports will be reviewed at least monthly by the ARIA Group Information Security Committee to ensure disabled services and capabilities are not reintroduced and re-enabled.</w:t>
            </w:r>
          </w:p>
        </w:tc>
      </w:tr>
    </w:tbl>
    <w:p w:rsidRPr="00BB61B6" w:rsidR="00B0255C" w:rsidP="00BB61B6" w:rsidRDefault="00B0255C" w14:paraId="7C03A44F" w14:textId="77777777">
      <w:pPr>
        <w:pStyle w:val="Header"/>
        <w:rPr>
          <w:szCs w:val="20"/>
        </w:rPr>
      </w:pPr>
    </w:p>
    <w:p w:rsidRPr="00BB61B6" w:rsidR="00B0255C" w:rsidP="00BB61B6" w:rsidRDefault="00B0255C" w14:paraId="32C3571F" w14:textId="39F7CEBB">
      <w:pPr>
        <w:pStyle w:val="Heading3"/>
      </w:pPr>
      <w:bookmarkStart w:name="_Toc160892010" w:id="88"/>
      <w:r w:rsidRPr="00BB61B6">
        <w:t>Apply deny-by-exception (blacklisting) policy to prevent the use of unauthorized software or deny-all, permit-by-exception (whitelisting) policy to allow the execution of authorized software.</w:t>
      </w:r>
      <w:bookmarkEnd w:id="88"/>
    </w:p>
    <w:tbl>
      <w:tblPr>
        <w:tblStyle w:val="TableGrid"/>
        <w:tblW w:w="0" w:type="auto"/>
        <w:tblLook w:val="04A0" w:firstRow="1" w:lastRow="0" w:firstColumn="1" w:lastColumn="0" w:noHBand="0" w:noVBand="1"/>
      </w:tblPr>
      <w:tblGrid>
        <w:gridCol w:w="3308"/>
        <w:gridCol w:w="3309"/>
        <w:gridCol w:w="3463"/>
      </w:tblGrid>
      <w:tr w:rsidRPr="00BB61B6" w:rsidR="00B0255C" w:rsidTr="008A6E86" w14:paraId="0BF568EF" w14:textId="77777777">
        <w:tc>
          <w:tcPr>
            <w:tcW w:w="3308" w:type="dxa"/>
            <w:tcBorders>
              <w:top w:val="nil"/>
              <w:left w:val="nil"/>
              <w:bottom w:val="nil"/>
              <w:right w:val="nil"/>
            </w:tcBorders>
          </w:tcPr>
          <w:p w:rsidRPr="00BB61B6" w:rsidR="00B0255C" w:rsidP="00BB61B6" w:rsidRDefault="00084DE9" w14:paraId="03EEB3FC" w14:textId="0A0B0087">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084DE9" w14:paraId="777B7E78" w14:textId="7A1F953E">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57AFBD13"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8A6E86" w14:paraId="0BB59A00" w14:textId="77777777">
        <w:tc>
          <w:tcPr>
            <w:tcW w:w="10080" w:type="dxa"/>
            <w:gridSpan w:val="3"/>
            <w:tcBorders>
              <w:top w:val="nil"/>
              <w:left w:val="nil"/>
              <w:bottom w:val="nil"/>
              <w:right w:val="nil"/>
            </w:tcBorders>
          </w:tcPr>
          <w:p w:rsidRPr="00BB61B6" w:rsidR="00B0255C" w:rsidP="00BB61B6" w:rsidRDefault="00B0255C" w14:paraId="60C742EF" w14:textId="77777777"/>
          <w:p w:rsidRPr="00BB61B6" w:rsidR="008A6E86" w:rsidP="00BB61B6" w:rsidRDefault="00F77875" w14:paraId="575FA7CF" w14:textId="77001206">
            <w:pPr>
              <w:pStyle w:val="BodyTextIndent"/>
              <w:tabs>
                <w:tab w:val="left" w:pos="0"/>
                <w:tab w:val="left" w:pos="630"/>
              </w:tabs>
              <w:ind w:left="0"/>
            </w:pPr>
            <w:r w:rsidRPr="00F77875">
              <w:rPr>
                <w:rFonts w:eastAsiaTheme="minorEastAsia" w:cstheme="minorBidi"/>
              </w:rPr>
              <w:t>Whitelisting and Blacklisting of Software will be implemented utilizing Intune. Blacklisted software shall not be allowed to reside or be used (executable function) within the ARIA Group Enterprise.</w:t>
            </w:r>
          </w:p>
        </w:tc>
      </w:tr>
    </w:tbl>
    <w:p w:rsidRPr="00BB61B6" w:rsidR="00B0255C" w:rsidP="00BB61B6" w:rsidRDefault="00B0255C" w14:paraId="50E1B7C2" w14:textId="77777777">
      <w:pPr>
        <w:pStyle w:val="Header"/>
        <w:rPr>
          <w:szCs w:val="20"/>
        </w:rPr>
      </w:pPr>
    </w:p>
    <w:p w:rsidRPr="00BB61B6" w:rsidR="00B0255C" w:rsidP="00BB61B6" w:rsidRDefault="00B0255C" w14:paraId="7E536B6F" w14:textId="0AE11AD7">
      <w:pPr>
        <w:pStyle w:val="Heading3"/>
      </w:pPr>
      <w:bookmarkStart w:name="_Toc160892011" w:id="89"/>
      <w:r w:rsidRPr="00BB61B6">
        <w:t xml:space="preserve">Control and </w:t>
      </w:r>
      <w:r w:rsidRPr="00BB61B6" w:rsidR="008A6E86">
        <w:t>Monitor User-Installed Software</w:t>
      </w:r>
      <w:bookmarkEnd w:id="89"/>
    </w:p>
    <w:tbl>
      <w:tblPr>
        <w:tblStyle w:val="TableGrid"/>
        <w:tblW w:w="0" w:type="auto"/>
        <w:tblLook w:val="04A0" w:firstRow="1" w:lastRow="0" w:firstColumn="1" w:lastColumn="0" w:noHBand="0" w:noVBand="1"/>
      </w:tblPr>
      <w:tblGrid>
        <w:gridCol w:w="3308"/>
        <w:gridCol w:w="3309"/>
        <w:gridCol w:w="3463"/>
      </w:tblGrid>
      <w:tr w:rsidRPr="00BB61B6" w:rsidR="00B0255C" w:rsidTr="008A6E86" w14:paraId="6BC4C70C" w14:textId="77777777">
        <w:tc>
          <w:tcPr>
            <w:tcW w:w="3308" w:type="dxa"/>
            <w:tcBorders>
              <w:top w:val="nil"/>
              <w:left w:val="nil"/>
              <w:bottom w:val="nil"/>
              <w:right w:val="nil"/>
            </w:tcBorders>
          </w:tcPr>
          <w:p w:rsidRPr="00BB61B6" w:rsidR="00B0255C" w:rsidP="00BB61B6" w:rsidRDefault="00F77875" w14:paraId="74273888" w14:textId="0A129AC8">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F77875" w14:paraId="1FB0A335" w14:textId="13E02CBF">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5671EE03"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8A6E86" w14:paraId="30E11559" w14:textId="77777777">
        <w:tc>
          <w:tcPr>
            <w:tcW w:w="10080" w:type="dxa"/>
            <w:gridSpan w:val="3"/>
            <w:tcBorders>
              <w:top w:val="nil"/>
              <w:left w:val="nil"/>
              <w:bottom w:val="nil"/>
              <w:right w:val="nil"/>
            </w:tcBorders>
          </w:tcPr>
          <w:p w:rsidRPr="00BB61B6" w:rsidR="00B0255C" w:rsidP="00BB61B6" w:rsidRDefault="00B0255C" w14:paraId="77150F04" w14:textId="77777777"/>
          <w:p w:rsidRPr="00BB61B6" w:rsidR="008A6E86" w:rsidP="00BB61B6" w:rsidRDefault="00F77875" w14:paraId="7DEE0FCD" w14:textId="75A9F8A3">
            <w:pPr>
              <w:pStyle w:val="BodyTextIndent"/>
              <w:tabs>
                <w:tab w:val="left" w:pos="0"/>
                <w:tab w:val="left" w:pos="630"/>
              </w:tabs>
              <w:ind w:left="0"/>
            </w:pPr>
            <w:r w:rsidRPr="00F77875">
              <w:rPr>
                <w:rFonts w:eastAsiaTheme="minorEastAsia" w:cstheme="minorBidi"/>
              </w:rPr>
              <w:t xml:space="preserve">Only authorized IT System Administrators will be permitted to install software on user assets. The inventory of installed software applications shall be reviewed at least annually by the ARIA Group Information Security Committee. When software is no longer required, the end-user must notify IT and the software will be removed remotely. </w:t>
            </w:r>
          </w:p>
        </w:tc>
      </w:tr>
    </w:tbl>
    <w:p w:rsidRPr="00BB61B6" w:rsidR="00AE1237" w:rsidP="00BB61B6" w:rsidRDefault="00AE1237" w14:paraId="2E576E79" w14:textId="77777777"/>
    <w:p w:rsidRPr="00BB61B6" w:rsidR="00B0255C" w:rsidP="00BB61B6" w:rsidRDefault="00B0255C" w14:paraId="0CFD2D2A" w14:textId="7CE9BF28">
      <w:pPr>
        <w:pStyle w:val="Heading2"/>
        <w:rPr>
          <w:szCs w:val="20"/>
        </w:rPr>
      </w:pPr>
      <w:bookmarkStart w:name="_Toc160892012" w:id="90"/>
      <w:r w:rsidRPr="00BB61B6">
        <w:t>Identification and Authentication</w:t>
      </w:r>
      <w:bookmarkEnd w:id="90"/>
    </w:p>
    <w:p w:rsidRPr="00BB61B6" w:rsidR="00B0255C" w:rsidP="00BB61B6" w:rsidRDefault="008A6E86" w14:paraId="70ED2E2D" w14:textId="119122A7">
      <w:pPr>
        <w:pStyle w:val="Heading3"/>
        <w:rPr>
          <w:sz w:val="20"/>
        </w:rPr>
      </w:pPr>
      <w:bookmarkStart w:name="_Toc160892013" w:id="91"/>
      <w:r w:rsidRPr="00BB61B6">
        <w:t xml:space="preserve">Identify System Users, Processes Acting on Behalf </w:t>
      </w:r>
      <w:r w:rsidRPr="00BB61B6" w:rsidR="00C7475D">
        <w:t>of</w:t>
      </w:r>
      <w:r w:rsidRPr="00BB61B6">
        <w:t xml:space="preserve"> Users, And Devices</w:t>
      </w:r>
      <w:bookmarkEnd w:id="91"/>
    </w:p>
    <w:tbl>
      <w:tblPr>
        <w:tblStyle w:val="TableGrid"/>
        <w:tblW w:w="0" w:type="auto"/>
        <w:tblLook w:val="04A0" w:firstRow="1" w:lastRow="0" w:firstColumn="1" w:lastColumn="0" w:noHBand="0" w:noVBand="1"/>
      </w:tblPr>
      <w:tblGrid>
        <w:gridCol w:w="3308"/>
        <w:gridCol w:w="3309"/>
        <w:gridCol w:w="3463"/>
      </w:tblGrid>
      <w:tr w:rsidRPr="00BB61B6" w:rsidR="00B0255C" w:rsidTr="008A6E86" w14:paraId="42FB908D" w14:textId="77777777">
        <w:tc>
          <w:tcPr>
            <w:tcW w:w="3308" w:type="dxa"/>
            <w:tcBorders>
              <w:top w:val="nil"/>
              <w:left w:val="nil"/>
              <w:bottom w:val="nil"/>
              <w:right w:val="nil"/>
            </w:tcBorders>
          </w:tcPr>
          <w:p w:rsidRPr="00BB61B6" w:rsidR="00B0255C" w:rsidP="00BB61B6" w:rsidRDefault="00B33234" w14:paraId="746C7117" w14:textId="0B56B4E4">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B33234" w14:paraId="7F3B7A89" w14:textId="770B7C40">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27D8CB4A"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7F147F" w14:paraId="6BD8DDDC" w14:textId="77777777">
        <w:trPr>
          <w:trHeight w:val="819"/>
        </w:trPr>
        <w:tc>
          <w:tcPr>
            <w:tcW w:w="10080" w:type="dxa"/>
            <w:gridSpan w:val="3"/>
            <w:tcBorders>
              <w:top w:val="nil"/>
              <w:left w:val="nil"/>
              <w:bottom w:val="nil"/>
              <w:right w:val="nil"/>
            </w:tcBorders>
          </w:tcPr>
          <w:p w:rsidRPr="00BB61B6" w:rsidR="00B0255C" w:rsidP="00BB61B6" w:rsidRDefault="00B0255C" w14:paraId="47E553AE" w14:textId="77777777"/>
          <w:p w:rsidRPr="00BB61B6" w:rsidR="00CF3AD4" w:rsidP="00BB61B6" w:rsidRDefault="00B33234" w14:paraId="43C8079D" w14:textId="2F08560D">
            <w:r w:rsidRPr="00B33234">
              <w:t>All Users and associated processes will be identified along with any devices which require elevated privileges in order to execute properly and documented in the ARIA Operating System (AOS). ARIA Group management has access to AOS and ARIA Group tickets are reviewed by both IT and ARIA Group management at least weekly. New applications or hardware related services are added the documentation is updated. The Business Information Systems Map (BISM) is maintained by the Chief Technology Officer (CTO) and Security Officer.</w:t>
            </w:r>
          </w:p>
        </w:tc>
      </w:tr>
    </w:tbl>
    <w:p w:rsidRPr="00BB61B6" w:rsidR="00D30067" w:rsidP="00BB61B6" w:rsidRDefault="00D30067" w14:paraId="4B97060D" w14:textId="6087923F">
      <w:pPr>
        <w:spacing w:after="160" w:line="259" w:lineRule="auto"/>
        <w:jc w:val="left"/>
        <w:rPr>
          <w:rFonts w:eastAsiaTheme="majorEastAsia" w:cstheme="majorBidi"/>
          <w:i/>
          <w:color w:val="033395"/>
          <w:szCs w:val="24"/>
        </w:rPr>
      </w:pPr>
    </w:p>
    <w:p w:rsidRPr="00BB61B6" w:rsidR="00B0255C" w:rsidP="00BB61B6" w:rsidRDefault="00B0255C" w14:paraId="77FAC644" w14:textId="563F0B08">
      <w:pPr>
        <w:pStyle w:val="Heading3"/>
        <w:rPr>
          <w:szCs w:val="20"/>
        </w:rPr>
      </w:pPr>
      <w:bookmarkStart w:name="_Toc160892014" w:id="92"/>
      <w:r w:rsidRPr="00BB61B6">
        <w:t>Authenticate (or verify) the identities of users, processes, or devices, as a prerequisite to allowing access to organizational systems.</w:t>
      </w:r>
      <w:bookmarkEnd w:id="92"/>
      <w:r w:rsidRPr="00BB61B6">
        <w:rPr>
          <w:szCs w:val="20"/>
        </w:rPr>
        <w:t xml:space="preserve"> </w:t>
      </w:r>
    </w:p>
    <w:tbl>
      <w:tblPr>
        <w:tblStyle w:val="TableGrid"/>
        <w:tblW w:w="0" w:type="auto"/>
        <w:tblLook w:val="04A0" w:firstRow="1" w:lastRow="0" w:firstColumn="1" w:lastColumn="0" w:noHBand="0" w:noVBand="1"/>
      </w:tblPr>
      <w:tblGrid>
        <w:gridCol w:w="3308"/>
        <w:gridCol w:w="3309"/>
        <w:gridCol w:w="3463"/>
      </w:tblGrid>
      <w:tr w:rsidRPr="00BB61B6" w:rsidR="00B0255C" w:rsidTr="008A6E86" w14:paraId="716B8061" w14:textId="77777777">
        <w:tc>
          <w:tcPr>
            <w:tcW w:w="3308" w:type="dxa"/>
            <w:tcBorders>
              <w:top w:val="nil"/>
              <w:left w:val="nil"/>
              <w:bottom w:val="nil"/>
              <w:right w:val="nil"/>
            </w:tcBorders>
          </w:tcPr>
          <w:p w:rsidRPr="00BB61B6" w:rsidR="00B0255C" w:rsidP="00BB61B6" w:rsidRDefault="00B33234" w14:paraId="761FF867" w14:textId="619FB2F1">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B33234" w14:paraId="43898DD7" w14:textId="6A13523E">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0F1345DA"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8A6E86" w14:paraId="76C5870B" w14:textId="77777777">
        <w:tc>
          <w:tcPr>
            <w:tcW w:w="10080" w:type="dxa"/>
            <w:gridSpan w:val="3"/>
            <w:tcBorders>
              <w:top w:val="nil"/>
              <w:left w:val="nil"/>
              <w:bottom w:val="nil"/>
              <w:right w:val="nil"/>
            </w:tcBorders>
          </w:tcPr>
          <w:p w:rsidRPr="00BB61B6" w:rsidR="00B0255C" w:rsidP="00BB61B6" w:rsidRDefault="00B0255C" w14:paraId="4428EE51" w14:textId="77777777"/>
          <w:p w:rsidRPr="00BB61B6" w:rsidR="00D30067" w:rsidP="00BB61B6" w:rsidRDefault="00B33234" w14:paraId="714B749C" w14:textId="50722DC7">
            <w:r w:rsidRPr="00B33234">
              <w:t xml:space="preserve">All users and processes will be authenticated by the ARIA Group Endra ID tenant prior to allowing access to the ARIA Group Enterprise Network. </w:t>
            </w:r>
          </w:p>
        </w:tc>
      </w:tr>
    </w:tbl>
    <w:p w:rsidRPr="00BB61B6" w:rsidR="00B0255C" w:rsidP="00BB61B6" w:rsidRDefault="00B0255C" w14:paraId="12DAB34D" w14:textId="77777777"/>
    <w:p w:rsidRPr="00BB61B6" w:rsidR="00B0255C" w:rsidP="00BB61B6" w:rsidRDefault="00B0255C" w14:paraId="6B1D3FA7" w14:textId="1C46348C">
      <w:pPr>
        <w:pStyle w:val="Heading3"/>
      </w:pPr>
      <w:bookmarkStart w:name="_Toc160892015" w:id="93"/>
      <w:r w:rsidRPr="00BB61B6">
        <w:t>Use multifactor authentication</w:t>
      </w:r>
      <w:r w:rsidRPr="00BB61B6" w:rsidR="008A6E86">
        <w:t xml:space="preserve"> </w:t>
      </w:r>
      <w:r w:rsidRPr="00BB61B6">
        <w:t>for local and network access20Fto privileged accounts and for network access to non-privileged accounts.</w:t>
      </w:r>
      <w:bookmarkEnd w:id="93"/>
    </w:p>
    <w:tbl>
      <w:tblPr>
        <w:tblStyle w:val="TableGrid"/>
        <w:tblW w:w="0" w:type="auto"/>
        <w:tblLook w:val="04A0" w:firstRow="1" w:lastRow="0" w:firstColumn="1" w:lastColumn="0" w:noHBand="0" w:noVBand="1"/>
      </w:tblPr>
      <w:tblGrid>
        <w:gridCol w:w="3308"/>
        <w:gridCol w:w="3309"/>
        <w:gridCol w:w="3463"/>
      </w:tblGrid>
      <w:tr w:rsidRPr="00BB61B6" w:rsidR="00B0255C" w:rsidTr="008A6E86" w14:paraId="2BEAADDD" w14:textId="77777777">
        <w:tc>
          <w:tcPr>
            <w:tcW w:w="3308" w:type="dxa"/>
            <w:tcBorders>
              <w:top w:val="nil"/>
              <w:left w:val="nil"/>
              <w:bottom w:val="nil"/>
              <w:right w:val="nil"/>
            </w:tcBorders>
          </w:tcPr>
          <w:p w:rsidRPr="00BB61B6" w:rsidR="00B0255C" w:rsidP="00BB61B6" w:rsidRDefault="00D60121" w14:paraId="4A8AB950" w14:textId="337C3C8D">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D60121" w14:paraId="46F41C9C" w14:textId="63B3BBAD">
            <w:pPr>
              <w:pStyle w:val="BodyTextIndent"/>
              <w:tabs>
                <w:tab w:val="left" w:pos="0"/>
                <w:tab w:val="left" w:pos="630"/>
              </w:tabs>
              <w:ind w:left="0"/>
            </w:pPr>
            <w:r>
              <w:fldChar w:fldCharType="begin">
                <w:ffData>
                  <w:name w:val="Check2"/>
                  <w:enabled/>
                  <w:calcOnExit w:val="0"/>
                  <w:checkBox>
                    <w:sizeAuto/>
                    <w:default w:val="1"/>
                  </w:checkBox>
                </w:ffData>
              </w:fldChar>
            </w:r>
            <w:bookmarkStart w:name="Check2" w:id="94"/>
            <w:r>
              <w:instrText xml:space="preserve"> FORMCHECKBOX </w:instrText>
            </w:r>
            <w:r>
              <w:fldChar w:fldCharType="separate"/>
            </w:r>
            <w:r>
              <w:fldChar w:fldCharType="end"/>
            </w:r>
            <w:bookmarkEnd w:id="94"/>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1DFA71C1"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8A6E86" w14:paraId="151EE600" w14:textId="77777777">
        <w:tc>
          <w:tcPr>
            <w:tcW w:w="10080" w:type="dxa"/>
            <w:gridSpan w:val="3"/>
            <w:tcBorders>
              <w:top w:val="nil"/>
              <w:left w:val="nil"/>
              <w:bottom w:val="nil"/>
              <w:right w:val="nil"/>
            </w:tcBorders>
          </w:tcPr>
          <w:p w:rsidRPr="00BB61B6" w:rsidR="00B0255C" w:rsidP="00BB61B6" w:rsidRDefault="00B0255C" w14:paraId="651CCC54" w14:textId="77777777"/>
          <w:p w:rsidRPr="00BB61B6" w:rsidR="008A6E86" w:rsidP="00633F56" w:rsidRDefault="00D60121" w14:paraId="1CD79293" w14:textId="05C37E71">
            <w:r w:rsidRPr="00D60121">
              <w:t>Multi-Factor Authentication (MFA) for local and network access will be accomplished through the use of EntraID and the Microsoft Authenticator. Users and Administrators will be required to utilize MFA for access to the ARIA Group Enterprise Network. There may be instances where a user has forgotten their Microsoft Authenticator device, in which case they contact IT and after ARIA Group Executive Leadership approval, the account is set to “by-pass” which will allow the user to authenticate without using Microsoft Authenticator.</w:t>
            </w:r>
          </w:p>
        </w:tc>
      </w:tr>
    </w:tbl>
    <w:p w:rsidRPr="00BB61B6" w:rsidR="008A6E86" w:rsidP="00BB61B6" w:rsidRDefault="008A6E86" w14:paraId="5D6A443F" w14:textId="60D2773B"/>
    <w:p w:rsidRPr="00BB61B6" w:rsidR="00B0255C" w:rsidP="00BB61B6" w:rsidRDefault="00B0255C" w14:paraId="50C91235" w14:textId="192435E9">
      <w:pPr>
        <w:pStyle w:val="Heading3"/>
      </w:pPr>
      <w:bookmarkStart w:name="_Toc160892016" w:id="95"/>
      <w:r w:rsidRPr="00BB61B6">
        <w:t>Employ replay-resistant authentication mechanisms for network access to privileged and non-privileged accounts.</w:t>
      </w:r>
      <w:bookmarkEnd w:id="95"/>
    </w:p>
    <w:tbl>
      <w:tblPr>
        <w:tblStyle w:val="TableGrid"/>
        <w:tblW w:w="0" w:type="auto"/>
        <w:tblLook w:val="04A0" w:firstRow="1" w:lastRow="0" w:firstColumn="1" w:lastColumn="0" w:noHBand="0" w:noVBand="1"/>
      </w:tblPr>
      <w:tblGrid>
        <w:gridCol w:w="3308"/>
        <w:gridCol w:w="3309"/>
        <w:gridCol w:w="3463"/>
      </w:tblGrid>
      <w:tr w:rsidRPr="00BB61B6" w:rsidR="00B0255C" w:rsidTr="008A6E86" w14:paraId="26C852F4" w14:textId="77777777">
        <w:tc>
          <w:tcPr>
            <w:tcW w:w="3308" w:type="dxa"/>
            <w:tcBorders>
              <w:top w:val="nil"/>
              <w:left w:val="nil"/>
              <w:bottom w:val="nil"/>
              <w:right w:val="nil"/>
            </w:tcBorders>
          </w:tcPr>
          <w:p w:rsidRPr="00BB61B6" w:rsidR="00B0255C" w:rsidP="00BB61B6" w:rsidRDefault="00D60121" w14:paraId="55FD6A7C" w14:textId="09A5748A">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D60121" w14:paraId="75EAF9F3" w14:textId="6650ED7F">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5283D67D"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8A6E86" w14:paraId="29AF9B1E" w14:textId="77777777">
        <w:tc>
          <w:tcPr>
            <w:tcW w:w="10080" w:type="dxa"/>
            <w:gridSpan w:val="3"/>
            <w:tcBorders>
              <w:top w:val="nil"/>
              <w:left w:val="nil"/>
              <w:bottom w:val="nil"/>
              <w:right w:val="nil"/>
            </w:tcBorders>
          </w:tcPr>
          <w:p w:rsidRPr="00BB61B6" w:rsidR="00B0255C" w:rsidP="00BB61B6" w:rsidRDefault="00B0255C" w14:paraId="6E231070" w14:textId="77777777"/>
          <w:p w:rsidRPr="00BB61B6" w:rsidR="00CA7D02" w:rsidP="00BB61B6" w:rsidRDefault="001D3F9A" w14:paraId="523A828F" w14:textId="0C99C8F9">
            <w:pPr>
              <w:pStyle w:val="BodyTextIndent"/>
              <w:tabs>
                <w:tab w:val="left" w:pos="0"/>
                <w:tab w:val="left" w:pos="630"/>
              </w:tabs>
              <w:ind w:left="0"/>
            </w:pPr>
            <w:r w:rsidRPr="001D3F9A">
              <w:t>Technical mechanisms shall be put in place to prevent “copy and paste” of credentials and passwords across privileged and non-privileged accounts. A user or administrator must enter the logon credentials for each account being accessed.</w:t>
            </w:r>
          </w:p>
        </w:tc>
      </w:tr>
    </w:tbl>
    <w:p w:rsidRPr="00BB61B6" w:rsidR="00B0255C" w:rsidP="00BB61B6" w:rsidRDefault="00B0255C" w14:paraId="50DE8858" w14:textId="77777777"/>
    <w:p w:rsidRPr="00BB61B6" w:rsidR="00B0255C" w:rsidP="00BB61B6" w:rsidRDefault="00B0255C" w14:paraId="04216586" w14:textId="349888CC">
      <w:pPr>
        <w:pStyle w:val="Heading3"/>
        <w:rPr>
          <w:rFonts w:eastAsia="Calibri"/>
        </w:rPr>
      </w:pPr>
      <w:bookmarkStart w:name="_Toc160892017" w:id="96"/>
      <w:r w:rsidRPr="00BB61B6">
        <w:t>Prevent</w:t>
      </w:r>
      <w:r w:rsidRPr="00BB61B6">
        <w:rPr>
          <w:rFonts w:eastAsia="Calibri"/>
        </w:rPr>
        <w:t xml:space="preserve"> </w:t>
      </w:r>
      <w:r w:rsidRPr="00BB61B6" w:rsidR="00CA7D02">
        <w:rPr>
          <w:rFonts w:eastAsia="Calibri"/>
        </w:rPr>
        <w:t>Reuse of Identifiers for a Defined Period</w:t>
      </w:r>
      <w:bookmarkEnd w:id="96"/>
    </w:p>
    <w:tbl>
      <w:tblPr>
        <w:tblStyle w:val="TableGrid"/>
        <w:tblW w:w="0" w:type="auto"/>
        <w:tblLook w:val="04A0" w:firstRow="1" w:lastRow="0" w:firstColumn="1" w:lastColumn="0" w:noHBand="0" w:noVBand="1"/>
      </w:tblPr>
      <w:tblGrid>
        <w:gridCol w:w="3308"/>
        <w:gridCol w:w="3309"/>
        <w:gridCol w:w="3463"/>
      </w:tblGrid>
      <w:tr w:rsidRPr="00BB61B6" w:rsidR="00B0255C" w:rsidTr="008A6E86" w14:paraId="4815790F" w14:textId="77777777">
        <w:tc>
          <w:tcPr>
            <w:tcW w:w="3308" w:type="dxa"/>
            <w:tcBorders>
              <w:top w:val="nil"/>
              <w:left w:val="nil"/>
              <w:bottom w:val="nil"/>
              <w:right w:val="nil"/>
            </w:tcBorders>
          </w:tcPr>
          <w:p w:rsidRPr="00BB61B6" w:rsidR="00B0255C" w:rsidP="00BB61B6" w:rsidRDefault="001D3F9A" w14:paraId="1471E556" w14:textId="7B64F13D">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1D3F9A" w14:paraId="7077CB63" w14:textId="71C17FC3">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3EC2892E"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8A6E86" w14:paraId="48DA190B" w14:textId="77777777">
        <w:tc>
          <w:tcPr>
            <w:tcW w:w="10080" w:type="dxa"/>
            <w:gridSpan w:val="3"/>
            <w:tcBorders>
              <w:top w:val="nil"/>
              <w:left w:val="nil"/>
              <w:bottom w:val="nil"/>
              <w:right w:val="nil"/>
            </w:tcBorders>
          </w:tcPr>
          <w:p w:rsidRPr="00BB61B6" w:rsidR="00B0255C" w:rsidP="00BB61B6" w:rsidRDefault="00B0255C" w14:paraId="7AD21BFF" w14:textId="77777777"/>
          <w:p w:rsidRPr="00BB61B6" w:rsidR="003E4239" w:rsidP="00BB61B6" w:rsidRDefault="001D3F9A" w14:paraId="698906E3" w14:textId="447AF5B2">
            <w:r w:rsidRPr="001D3F9A">
              <w:t>Disabled ARIA Group user accounts are left disabled in EntraID for a period of at least one year to prevent reuse. ARIA Group Human Resources (HR) maintains a list of employee employment dates and is referenced for any re-hire actions as part of the approval process.</w:t>
            </w:r>
          </w:p>
        </w:tc>
      </w:tr>
    </w:tbl>
    <w:p w:rsidRPr="00BB61B6" w:rsidR="003E4239" w:rsidP="00BB61B6" w:rsidRDefault="003E4239" w14:paraId="14DA162F" w14:textId="1213CB81">
      <w:pPr>
        <w:spacing w:after="160" w:line="259" w:lineRule="auto"/>
        <w:jc w:val="left"/>
        <w:rPr>
          <w:rFonts w:eastAsiaTheme="majorEastAsia" w:cstheme="majorBidi"/>
          <w:i/>
          <w:color w:val="033395"/>
          <w:szCs w:val="24"/>
        </w:rPr>
      </w:pPr>
    </w:p>
    <w:p w:rsidRPr="00BB61B6" w:rsidR="00B0255C" w:rsidP="00BB61B6" w:rsidRDefault="00CA7D02" w14:paraId="73121D87" w14:textId="3E0D0733">
      <w:pPr>
        <w:pStyle w:val="Heading3"/>
        <w:rPr>
          <w:rFonts w:eastAsia="Calibri"/>
        </w:rPr>
      </w:pPr>
      <w:bookmarkStart w:name="_Toc160892018" w:id="97"/>
      <w:r w:rsidRPr="00BB61B6">
        <w:t>Disable</w:t>
      </w:r>
      <w:r w:rsidRPr="00BB61B6">
        <w:rPr>
          <w:rFonts w:eastAsia="Calibri"/>
        </w:rPr>
        <w:t xml:space="preserve"> Identifiers After a Defined Period of Inactivity</w:t>
      </w:r>
      <w:bookmarkEnd w:id="97"/>
    </w:p>
    <w:tbl>
      <w:tblPr>
        <w:tblStyle w:val="TableGrid"/>
        <w:tblW w:w="0" w:type="auto"/>
        <w:tblLook w:val="04A0" w:firstRow="1" w:lastRow="0" w:firstColumn="1" w:lastColumn="0" w:noHBand="0" w:noVBand="1"/>
      </w:tblPr>
      <w:tblGrid>
        <w:gridCol w:w="3308"/>
        <w:gridCol w:w="3309"/>
        <w:gridCol w:w="3463"/>
      </w:tblGrid>
      <w:tr w:rsidRPr="00BB61B6" w:rsidR="00B0255C" w:rsidTr="00CA7D02" w14:paraId="24F53E4E" w14:textId="77777777">
        <w:tc>
          <w:tcPr>
            <w:tcW w:w="3308" w:type="dxa"/>
            <w:tcBorders>
              <w:top w:val="nil"/>
              <w:left w:val="nil"/>
              <w:bottom w:val="nil"/>
              <w:right w:val="nil"/>
            </w:tcBorders>
          </w:tcPr>
          <w:p w:rsidRPr="00BB61B6" w:rsidR="00B0255C" w:rsidP="00BB61B6" w:rsidRDefault="00D324FD" w14:paraId="3CDDA10E" w14:textId="04A86220">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D324FD" w14:paraId="1D785913" w14:textId="43D6FE19">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2CFDF037"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CA7D02" w14:paraId="164DE91A" w14:textId="77777777">
        <w:tc>
          <w:tcPr>
            <w:tcW w:w="10080" w:type="dxa"/>
            <w:gridSpan w:val="3"/>
            <w:tcBorders>
              <w:top w:val="nil"/>
              <w:left w:val="nil"/>
              <w:bottom w:val="nil"/>
              <w:right w:val="nil"/>
            </w:tcBorders>
          </w:tcPr>
          <w:p w:rsidRPr="00BB61B6" w:rsidR="00B0255C" w:rsidP="00BB61B6" w:rsidRDefault="00B0255C" w14:paraId="6F640562" w14:textId="77777777"/>
          <w:p w:rsidRPr="00BB61B6" w:rsidR="00CA7D02" w:rsidP="00BB61B6" w:rsidRDefault="0031584D" w14:paraId="6B2F72A4" w14:textId="12152BB8">
            <w:r w:rsidRPr="0031584D">
              <w:t xml:space="preserve">Accounts </w:t>
            </w:r>
            <w:proofErr w:type="gramStart"/>
            <w:r w:rsidRPr="0031584D">
              <w:t>are will be</w:t>
            </w:r>
            <w:proofErr w:type="gramEnd"/>
            <w:r w:rsidRPr="0031584D">
              <w:t xml:space="preserve"> disabled after 45 days of inactivity. For users on short or long-term disability for FMLA, a comment may be placed in EntraID with the authorized return date and the account will only be re-enabled after HR approval. For all other accounts, approval from ARIA Group Executive Leadership will be required for reactivations.</w:t>
            </w:r>
          </w:p>
        </w:tc>
      </w:tr>
    </w:tbl>
    <w:p w:rsidRPr="00BB61B6" w:rsidR="00B0255C" w:rsidP="00BB61B6" w:rsidRDefault="00B0255C" w14:paraId="45F45719" w14:textId="77777777"/>
    <w:p w:rsidRPr="00BB61B6" w:rsidR="00B0255C" w:rsidP="00BB61B6" w:rsidRDefault="00B0255C" w14:paraId="49BE2CF4" w14:textId="13F71C3C">
      <w:pPr>
        <w:pStyle w:val="Heading3"/>
      </w:pPr>
      <w:bookmarkStart w:name="_Toc160892019" w:id="98"/>
      <w:r w:rsidRPr="00BB61B6">
        <w:t>Enforce a minimum password complexity and change of characters when new passwords are created.</w:t>
      </w:r>
      <w:bookmarkEnd w:id="98"/>
    </w:p>
    <w:tbl>
      <w:tblPr>
        <w:tblStyle w:val="TableGrid"/>
        <w:tblW w:w="0" w:type="auto"/>
        <w:tblLook w:val="04A0" w:firstRow="1" w:lastRow="0" w:firstColumn="1" w:lastColumn="0" w:noHBand="0" w:noVBand="1"/>
      </w:tblPr>
      <w:tblGrid>
        <w:gridCol w:w="3308"/>
        <w:gridCol w:w="3309"/>
        <w:gridCol w:w="3463"/>
      </w:tblGrid>
      <w:tr w:rsidRPr="00BB61B6" w:rsidR="00B0255C" w:rsidTr="00CA7D02" w14:paraId="39D7E810" w14:textId="77777777">
        <w:tc>
          <w:tcPr>
            <w:tcW w:w="3308" w:type="dxa"/>
            <w:tcBorders>
              <w:top w:val="nil"/>
              <w:left w:val="nil"/>
              <w:bottom w:val="nil"/>
              <w:right w:val="nil"/>
            </w:tcBorders>
          </w:tcPr>
          <w:p w:rsidRPr="00BB61B6" w:rsidR="00B0255C" w:rsidP="00BB61B6" w:rsidRDefault="00D324FD" w14:paraId="72001556" w14:textId="12CD0A42">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D324FD" w14:paraId="083F7C5B" w14:textId="6EFD3C88">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06926922"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CA7D02" w14:paraId="1865E805" w14:textId="77777777">
        <w:tc>
          <w:tcPr>
            <w:tcW w:w="10080" w:type="dxa"/>
            <w:gridSpan w:val="3"/>
            <w:tcBorders>
              <w:top w:val="nil"/>
              <w:left w:val="nil"/>
              <w:bottom w:val="nil"/>
              <w:right w:val="nil"/>
            </w:tcBorders>
          </w:tcPr>
          <w:p w:rsidRPr="00BB61B6" w:rsidR="00B0255C" w:rsidP="00BB61B6" w:rsidRDefault="00B0255C" w14:paraId="2AEE75D2" w14:textId="77777777"/>
          <w:p w:rsidRPr="00BB61B6" w:rsidR="00CA7D02" w:rsidP="00BB61B6" w:rsidRDefault="0031584D" w14:paraId="192AC21F" w14:textId="5A7BD0D7">
            <w:r w:rsidRPr="0031584D">
              <w:t>Passwords are required to meet complexity requirements as defined by Microsoft, but not as defined in the DISA STIG/SRG. This policy is enforced via EntraID on some systems when new passwords are created and when updates are executed. Passwords must be at least 8 characters long, and contain at least 2 complexities (i.e., capital letter, number, and authorized symbol). One-time passwords will be used on an initial authentication only so Users must change their password after the first authentication.</w:t>
            </w:r>
          </w:p>
        </w:tc>
      </w:tr>
    </w:tbl>
    <w:p w:rsidRPr="00BB61B6" w:rsidR="00CA7D02" w:rsidP="00BB61B6" w:rsidRDefault="00CA7D02" w14:paraId="1882C99B" w14:textId="4B6A4EA9"/>
    <w:p w:rsidRPr="00BB61B6" w:rsidR="00B0255C" w:rsidP="00BB61B6" w:rsidRDefault="00B0255C" w14:paraId="6C7D0537" w14:textId="1634479C">
      <w:pPr>
        <w:pStyle w:val="Heading3"/>
        <w:rPr>
          <w:rFonts w:eastAsia="Calibri"/>
        </w:rPr>
      </w:pPr>
      <w:bookmarkStart w:name="_Toc160892020" w:id="99"/>
      <w:r w:rsidRPr="00BB61B6">
        <w:rPr>
          <w:rFonts w:eastAsia="Calibri"/>
        </w:rPr>
        <w:t xml:space="preserve">Prohibit </w:t>
      </w:r>
      <w:r w:rsidRPr="00BB61B6" w:rsidR="00CA7D02">
        <w:rPr>
          <w:rFonts w:eastAsia="Calibri"/>
        </w:rPr>
        <w:t xml:space="preserve">Password Reuse for A Specified Number </w:t>
      </w:r>
      <w:r w:rsidRPr="00BB61B6" w:rsidR="00C7475D">
        <w:rPr>
          <w:rFonts w:eastAsia="Calibri"/>
        </w:rPr>
        <w:t>of</w:t>
      </w:r>
      <w:r w:rsidRPr="00BB61B6" w:rsidR="00CA7D02">
        <w:rPr>
          <w:rFonts w:eastAsia="Calibri"/>
        </w:rPr>
        <w:t xml:space="preserve"> Generations</w:t>
      </w:r>
      <w:bookmarkEnd w:id="99"/>
    </w:p>
    <w:tbl>
      <w:tblPr>
        <w:tblStyle w:val="TableGrid"/>
        <w:tblW w:w="0" w:type="auto"/>
        <w:tblLook w:val="04A0" w:firstRow="1" w:lastRow="0" w:firstColumn="1" w:lastColumn="0" w:noHBand="0" w:noVBand="1"/>
      </w:tblPr>
      <w:tblGrid>
        <w:gridCol w:w="3308"/>
        <w:gridCol w:w="3309"/>
        <w:gridCol w:w="3463"/>
      </w:tblGrid>
      <w:tr w:rsidRPr="00BB61B6" w:rsidR="00B0255C" w:rsidTr="00CA7D02" w14:paraId="2F36A013" w14:textId="77777777">
        <w:tc>
          <w:tcPr>
            <w:tcW w:w="3308" w:type="dxa"/>
            <w:tcBorders>
              <w:top w:val="nil"/>
              <w:left w:val="nil"/>
              <w:bottom w:val="nil"/>
              <w:right w:val="nil"/>
            </w:tcBorders>
          </w:tcPr>
          <w:p w:rsidRPr="00BB61B6" w:rsidR="00B0255C" w:rsidP="00BB61B6" w:rsidRDefault="0031584D" w14:paraId="4BCE52CB" w14:textId="3B026EF1">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31584D" w14:paraId="454B1368" w14:textId="3D12C352">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6C345891"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CA7D02" w14:paraId="3D9EDF1A" w14:textId="77777777">
        <w:tc>
          <w:tcPr>
            <w:tcW w:w="10080" w:type="dxa"/>
            <w:gridSpan w:val="3"/>
            <w:tcBorders>
              <w:top w:val="nil"/>
              <w:left w:val="nil"/>
              <w:bottom w:val="nil"/>
              <w:right w:val="nil"/>
            </w:tcBorders>
          </w:tcPr>
          <w:p w:rsidRPr="00BB61B6" w:rsidR="00B0255C" w:rsidP="00BB61B6" w:rsidRDefault="00B0255C" w14:paraId="5DA7B3DF" w14:textId="77777777"/>
          <w:p w:rsidRPr="00BB61B6" w:rsidR="00B0255C" w:rsidP="00BB61B6" w:rsidRDefault="0031584D" w14:paraId="5B849593" w14:textId="13DC04AC">
            <w:r w:rsidRPr="0031584D">
              <w:t>Passwords will be prohibited from reuse for 24 generations, which is enforced via a EntraID CAP.</w:t>
            </w:r>
          </w:p>
          <w:p w:rsidRPr="00BB61B6" w:rsidR="00CA7D02" w:rsidP="00BB61B6" w:rsidRDefault="00CA7D02" w14:paraId="05AC49FB" w14:textId="2DA62FCD">
            <w:pPr>
              <w:pStyle w:val="BodyTextIndent"/>
              <w:tabs>
                <w:tab w:val="left" w:pos="0"/>
                <w:tab w:val="left" w:pos="630"/>
              </w:tabs>
              <w:ind w:left="0"/>
            </w:pPr>
          </w:p>
        </w:tc>
      </w:tr>
    </w:tbl>
    <w:p w:rsidRPr="00BB61B6" w:rsidR="00B0255C" w:rsidP="00BB61B6" w:rsidRDefault="00B0255C" w14:paraId="12E1B5C6" w14:textId="77777777"/>
    <w:p w:rsidRPr="00BB61B6" w:rsidR="00B0255C" w:rsidP="00BB61B6" w:rsidRDefault="00B0255C" w14:paraId="780731C9" w14:textId="70EEEEAD">
      <w:pPr>
        <w:pStyle w:val="Heading3"/>
        <w:rPr>
          <w:szCs w:val="20"/>
        </w:rPr>
      </w:pPr>
      <w:bookmarkStart w:name="_Toc160892021" w:id="100"/>
      <w:r w:rsidRPr="00BB61B6">
        <w:t xml:space="preserve">Allow temporary password </w:t>
      </w:r>
      <w:r w:rsidRPr="00BB61B6" w:rsidR="0063373D">
        <w:t>to use</w:t>
      </w:r>
      <w:r w:rsidRPr="00BB61B6">
        <w:t xml:space="preserve"> for system logons with an immediate change to a permanent password.</w:t>
      </w:r>
      <w:bookmarkEnd w:id="100"/>
      <w:r w:rsidRPr="00BB61B6">
        <w:rPr>
          <w:szCs w:val="20"/>
        </w:rPr>
        <w:t xml:space="preserve"> </w:t>
      </w:r>
    </w:p>
    <w:tbl>
      <w:tblPr>
        <w:tblStyle w:val="TableGrid"/>
        <w:tblW w:w="0" w:type="auto"/>
        <w:tblLook w:val="04A0" w:firstRow="1" w:lastRow="0" w:firstColumn="1" w:lastColumn="0" w:noHBand="0" w:noVBand="1"/>
      </w:tblPr>
      <w:tblGrid>
        <w:gridCol w:w="3308"/>
        <w:gridCol w:w="3309"/>
        <w:gridCol w:w="3463"/>
      </w:tblGrid>
      <w:tr w:rsidRPr="00BB61B6" w:rsidR="00B0255C" w:rsidTr="00CA7D02" w14:paraId="49BC57BA" w14:textId="77777777">
        <w:tc>
          <w:tcPr>
            <w:tcW w:w="3308" w:type="dxa"/>
            <w:tcBorders>
              <w:top w:val="nil"/>
              <w:left w:val="nil"/>
              <w:bottom w:val="nil"/>
              <w:right w:val="nil"/>
            </w:tcBorders>
          </w:tcPr>
          <w:p w:rsidRPr="00BB61B6" w:rsidR="00B0255C" w:rsidP="00BB61B6" w:rsidRDefault="00902DE2" w14:paraId="7BC1BD4F" w14:textId="57CF21EB">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902DE2" w14:paraId="52888C6A" w14:textId="67CD2C52">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5B7F9D24"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CA7D02" w14:paraId="61A155F9" w14:textId="77777777">
        <w:tc>
          <w:tcPr>
            <w:tcW w:w="10080" w:type="dxa"/>
            <w:gridSpan w:val="3"/>
            <w:tcBorders>
              <w:top w:val="nil"/>
              <w:left w:val="nil"/>
              <w:bottom w:val="nil"/>
              <w:right w:val="nil"/>
            </w:tcBorders>
          </w:tcPr>
          <w:p w:rsidRPr="00BB61B6" w:rsidR="00B0255C" w:rsidP="00BB61B6" w:rsidRDefault="00B0255C" w14:paraId="597E58C1" w14:textId="77777777"/>
          <w:p w:rsidRPr="00BB61B6" w:rsidR="00AE1237" w:rsidP="00BB61B6" w:rsidRDefault="00902DE2" w14:paraId="5F1FCA50" w14:textId="37F3B699">
            <w:r w:rsidRPr="00902DE2">
              <w:t>Temporary passwords shall be generated for new users and after logging in for the first time, users are prompted to change their temporary password. The user’s password must meet the organizational password complexity requirements.</w:t>
            </w:r>
          </w:p>
        </w:tc>
      </w:tr>
    </w:tbl>
    <w:p w:rsidRPr="00BB61B6" w:rsidR="00B0255C" w:rsidP="00BB61B6" w:rsidRDefault="00B0255C" w14:paraId="056C156A" w14:textId="77777777"/>
    <w:p w:rsidRPr="00BB61B6" w:rsidR="00B0255C" w:rsidP="00BB61B6" w:rsidRDefault="00B0255C" w14:paraId="1E7E42D3" w14:textId="269C0407">
      <w:pPr>
        <w:pStyle w:val="Heading3"/>
        <w:rPr>
          <w:rFonts w:eastAsia="Calibri"/>
        </w:rPr>
      </w:pPr>
      <w:bookmarkStart w:name="_Toc160892022" w:id="101"/>
      <w:r w:rsidRPr="00BB61B6">
        <w:rPr>
          <w:rFonts w:eastAsia="Calibri"/>
        </w:rPr>
        <w:t>Store and transmit only cryptographically-protected passwords.</w:t>
      </w:r>
      <w:bookmarkEnd w:id="101"/>
    </w:p>
    <w:tbl>
      <w:tblPr>
        <w:tblStyle w:val="TableGrid"/>
        <w:tblW w:w="0" w:type="auto"/>
        <w:tblLook w:val="04A0" w:firstRow="1" w:lastRow="0" w:firstColumn="1" w:lastColumn="0" w:noHBand="0" w:noVBand="1"/>
      </w:tblPr>
      <w:tblGrid>
        <w:gridCol w:w="3308"/>
        <w:gridCol w:w="3309"/>
        <w:gridCol w:w="3463"/>
      </w:tblGrid>
      <w:tr w:rsidRPr="00BB61B6" w:rsidR="00B0255C" w:rsidTr="0004728C" w14:paraId="41448148" w14:textId="77777777">
        <w:tc>
          <w:tcPr>
            <w:tcW w:w="3308" w:type="dxa"/>
            <w:tcBorders>
              <w:top w:val="nil"/>
              <w:left w:val="nil"/>
              <w:bottom w:val="nil"/>
              <w:right w:val="nil"/>
            </w:tcBorders>
          </w:tcPr>
          <w:p w:rsidRPr="00BB61B6" w:rsidR="00B0255C" w:rsidP="00BB61B6" w:rsidRDefault="00B0255C" w14:paraId="76FF1F74"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3466AEA3"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624662AD"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04728C" w14:paraId="13C8E73E" w14:textId="77777777">
        <w:tc>
          <w:tcPr>
            <w:tcW w:w="10080" w:type="dxa"/>
            <w:gridSpan w:val="3"/>
            <w:tcBorders>
              <w:top w:val="nil"/>
              <w:left w:val="nil"/>
              <w:bottom w:val="nil"/>
              <w:right w:val="nil"/>
            </w:tcBorders>
          </w:tcPr>
          <w:p w:rsidRPr="00BB61B6" w:rsidR="00B0255C" w:rsidP="00BB61B6" w:rsidRDefault="00B0255C" w14:paraId="7C207959" w14:textId="77777777"/>
          <w:p w:rsidR="0004728C" w:rsidP="00BB61B6" w:rsidRDefault="00902DE2" w14:paraId="7487FB11" w14:textId="77777777">
            <w:pPr>
              <w:pStyle w:val="BodyTextIndent"/>
              <w:tabs>
                <w:tab w:val="left" w:pos="0"/>
                <w:tab w:val="left" w:pos="630"/>
              </w:tabs>
              <w:ind w:left="0"/>
              <w:rPr>
                <w:rFonts w:eastAsiaTheme="minorEastAsia" w:cstheme="minorBidi"/>
              </w:rPr>
            </w:pPr>
            <w:r w:rsidRPr="00902DE2">
              <w:rPr>
                <w:rFonts w:eastAsiaTheme="minorEastAsia" w:cstheme="minorBidi"/>
              </w:rPr>
              <w:t>Passwords are cryptographically protected when stored or transmitted within the ARIA Group Enterprise Network. This is enforced via EntraID.</w:t>
            </w:r>
          </w:p>
          <w:p w:rsidRPr="00BB61B6" w:rsidR="00902DE2" w:rsidP="00BB61B6" w:rsidRDefault="00902DE2" w14:paraId="04DC5581" w14:textId="4F6B79CE">
            <w:pPr>
              <w:pStyle w:val="BodyTextIndent"/>
              <w:tabs>
                <w:tab w:val="left" w:pos="0"/>
                <w:tab w:val="left" w:pos="630"/>
              </w:tabs>
              <w:ind w:left="0"/>
            </w:pPr>
          </w:p>
        </w:tc>
      </w:tr>
    </w:tbl>
    <w:p w:rsidRPr="00BB61B6" w:rsidR="00B0255C" w:rsidP="00BB61B6" w:rsidRDefault="0004728C" w14:paraId="1D5C03E7" w14:textId="4E4A29C3">
      <w:pPr>
        <w:pStyle w:val="Heading3"/>
        <w:rPr>
          <w:rFonts w:eastAsia="Calibri"/>
        </w:rPr>
      </w:pPr>
      <w:bookmarkStart w:name="_Toc160892023" w:id="102"/>
      <w:r w:rsidRPr="00BB61B6">
        <w:rPr>
          <w:rFonts w:eastAsia="Calibri"/>
        </w:rPr>
        <w:t>Obscure Feedback of Authentication Information</w:t>
      </w:r>
      <w:bookmarkEnd w:id="102"/>
    </w:p>
    <w:tbl>
      <w:tblPr>
        <w:tblStyle w:val="TableGrid"/>
        <w:tblW w:w="0" w:type="auto"/>
        <w:tblLook w:val="04A0" w:firstRow="1" w:lastRow="0" w:firstColumn="1" w:lastColumn="0" w:noHBand="0" w:noVBand="1"/>
      </w:tblPr>
      <w:tblGrid>
        <w:gridCol w:w="3308"/>
        <w:gridCol w:w="3309"/>
        <w:gridCol w:w="3463"/>
      </w:tblGrid>
      <w:tr w:rsidRPr="00BB61B6" w:rsidR="00B0255C" w:rsidTr="0004728C" w14:paraId="6FF67D6A" w14:textId="77777777">
        <w:tc>
          <w:tcPr>
            <w:tcW w:w="3308" w:type="dxa"/>
            <w:tcBorders>
              <w:top w:val="nil"/>
              <w:left w:val="nil"/>
              <w:bottom w:val="nil"/>
              <w:right w:val="nil"/>
            </w:tcBorders>
          </w:tcPr>
          <w:p w:rsidRPr="00BB61B6" w:rsidR="00B0255C" w:rsidP="00BB61B6" w:rsidRDefault="00B0255C" w14:paraId="39C1FC9F"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62054164"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7EAA8D2A"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04728C" w14:paraId="0AFFD89C" w14:textId="77777777">
        <w:tc>
          <w:tcPr>
            <w:tcW w:w="10080" w:type="dxa"/>
            <w:gridSpan w:val="3"/>
            <w:tcBorders>
              <w:top w:val="nil"/>
              <w:left w:val="nil"/>
              <w:bottom w:val="nil"/>
              <w:right w:val="nil"/>
            </w:tcBorders>
          </w:tcPr>
          <w:p w:rsidRPr="00BB61B6" w:rsidR="00B0255C" w:rsidP="00BB61B6" w:rsidRDefault="00B0255C" w14:paraId="5E3640C5" w14:textId="77777777"/>
          <w:p w:rsidRPr="00BB61B6" w:rsidR="0004728C" w:rsidP="00BB61B6" w:rsidRDefault="00CB310D" w14:paraId="625FA9BE" w14:textId="2EB6020A">
            <w:r w:rsidRPr="00CB310D">
              <w:t>Authentication information is obscured from visibility during logon actions to web, system, and network assets. This action will be enforced via Intune and EntraID policies.</w:t>
            </w:r>
          </w:p>
        </w:tc>
      </w:tr>
    </w:tbl>
    <w:p w:rsidRPr="00BB61B6" w:rsidR="00B0255C" w:rsidP="00BB61B6" w:rsidRDefault="00B0255C" w14:paraId="14259272" w14:textId="77777777"/>
    <w:p w:rsidRPr="00BB61B6" w:rsidR="00B0255C" w:rsidP="00BB61B6" w:rsidRDefault="00B0255C" w14:paraId="006FD49E" w14:textId="77777777">
      <w:pPr>
        <w:pStyle w:val="Heading2"/>
        <w:rPr>
          <w:szCs w:val="20"/>
        </w:rPr>
      </w:pPr>
      <w:bookmarkStart w:name="_Toc160892024" w:id="103"/>
      <w:r w:rsidRPr="00BB61B6">
        <w:t>Incident Response</w:t>
      </w:r>
      <w:bookmarkEnd w:id="103"/>
    </w:p>
    <w:p w:rsidRPr="00BB61B6" w:rsidR="00B0255C" w:rsidP="00BB61B6" w:rsidRDefault="0004728C" w14:paraId="70C2F960" w14:textId="53A5539D">
      <w:pPr>
        <w:pStyle w:val="Heading3"/>
      </w:pPr>
      <w:bookmarkStart w:name="_Toc160892025" w:id="104"/>
      <w:r w:rsidRPr="00BB61B6">
        <w:t xml:space="preserve">Establish an Operational Incident Handling Capability </w:t>
      </w:r>
      <w:r w:rsidRPr="00BB61B6" w:rsidR="00B0255C">
        <w:t>for organizational systems that includes preparation, detection, analysis, containment, recovery, and user response activities.</w:t>
      </w:r>
      <w:bookmarkEnd w:id="104"/>
    </w:p>
    <w:tbl>
      <w:tblPr>
        <w:tblStyle w:val="TableGrid"/>
        <w:tblW w:w="0" w:type="auto"/>
        <w:tblLook w:val="04A0" w:firstRow="1" w:lastRow="0" w:firstColumn="1" w:lastColumn="0" w:noHBand="0" w:noVBand="1"/>
      </w:tblPr>
      <w:tblGrid>
        <w:gridCol w:w="3308"/>
        <w:gridCol w:w="3309"/>
        <w:gridCol w:w="3463"/>
      </w:tblGrid>
      <w:tr w:rsidRPr="00BB61B6" w:rsidR="00B0255C" w:rsidTr="0004728C" w14:paraId="132C8F19" w14:textId="77777777">
        <w:tc>
          <w:tcPr>
            <w:tcW w:w="3308" w:type="dxa"/>
            <w:tcBorders>
              <w:top w:val="nil"/>
              <w:left w:val="nil"/>
              <w:bottom w:val="nil"/>
              <w:right w:val="nil"/>
            </w:tcBorders>
          </w:tcPr>
          <w:p w:rsidRPr="00BB61B6" w:rsidR="00B0255C" w:rsidP="00BB61B6" w:rsidRDefault="00CB310D" w14:paraId="42245C8A" w14:textId="50D5C3DF">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CB310D" w14:paraId="07FEEE35" w14:textId="63BC85C8">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5A052A17"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04728C" w14:paraId="37ECD503" w14:textId="77777777">
        <w:tc>
          <w:tcPr>
            <w:tcW w:w="10080" w:type="dxa"/>
            <w:gridSpan w:val="3"/>
            <w:tcBorders>
              <w:top w:val="nil"/>
              <w:left w:val="nil"/>
              <w:bottom w:val="nil"/>
              <w:right w:val="nil"/>
            </w:tcBorders>
          </w:tcPr>
          <w:p w:rsidRPr="00BB61B6" w:rsidR="00B0255C" w:rsidP="00BB61B6" w:rsidRDefault="00B0255C" w14:paraId="2F7A6449" w14:textId="77777777"/>
          <w:p w:rsidRPr="00BB61B6" w:rsidR="0004728C" w:rsidP="00BB61B6" w:rsidRDefault="00CB310D" w14:paraId="056612D3" w14:textId="47860344">
            <w:r w:rsidRPr="00CB310D">
              <w:t xml:space="preserve">ARIA Group will write a detailed Incident Response Plan which will include Defense Industrial Base (DIB) registration and validation, and annual exercise activities. The preparation, detection, analysis, containment, recovery, and user response activities will be documented specifically in the Incident Response Plan. The Security Officer and Contract Administrator will submit incident reports to the Defense Industrial Base Network (DIBNER) and the Defense Counterintelligence Security Agency (DCSA). Some incident reports will be shared with customers or law enforcement agencies such as the Naval Criminal Investigative Service (NCIS) or FBI. </w:t>
            </w:r>
          </w:p>
        </w:tc>
      </w:tr>
    </w:tbl>
    <w:p w:rsidRPr="00BB61B6" w:rsidR="00B0255C" w:rsidP="00BB61B6" w:rsidRDefault="00B0255C" w14:paraId="13B49BF3" w14:textId="77777777">
      <w:pPr>
        <w:pStyle w:val="Header"/>
      </w:pPr>
    </w:p>
    <w:p w:rsidRPr="00BB61B6" w:rsidR="00B0255C" w:rsidP="00BB61B6" w:rsidRDefault="00B0255C" w14:paraId="12CF742D" w14:textId="0D4824C9">
      <w:pPr>
        <w:pStyle w:val="Heading3"/>
      </w:pPr>
      <w:bookmarkStart w:name="_Toc160892026" w:id="105"/>
      <w:r w:rsidRPr="00BB61B6">
        <w:rPr>
          <w:rFonts w:eastAsia="Calibri"/>
        </w:rPr>
        <w:t>Track</w:t>
      </w:r>
      <w:r w:rsidRPr="00BB61B6">
        <w:t>, document, and report incidents to designated officials and/or authorities both internal and external to the organization.</w:t>
      </w:r>
      <w:bookmarkEnd w:id="105"/>
    </w:p>
    <w:tbl>
      <w:tblPr>
        <w:tblStyle w:val="TableGrid"/>
        <w:tblW w:w="0" w:type="auto"/>
        <w:tblLook w:val="04A0" w:firstRow="1" w:lastRow="0" w:firstColumn="1" w:lastColumn="0" w:noHBand="0" w:noVBand="1"/>
      </w:tblPr>
      <w:tblGrid>
        <w:gridCol w:w="3308"/>
        <w:gridCol w:w="3309"/>
        <w:gridCol w:w="3463"/>
      </w:tblGrid>
      <w:tr w:rsidRPr="00BB61B6" w:rsidR="00B0255C" w:rsidTr="0004728C" w14:paraId="06FB3F6C" w14:textId="77777777">
        <w:tc>
          <w:tcPr>
            <w:tcW w:w="3308" w:type="dxa"/>
            <w:tcBorders>
              <w:top w:val="nil"/>
              <w:left w:val="nil"/>
              <w:bottom w:val="nil"/>
              <w:right w:val="nil"/>
            </w:tcBorders>
          </w:tcPr>
          <w:p w:rsidRPr="00BB61B6" w:rsidR="00B0255C" w:rsidP="00BB61B6" w:rsidRDefault="00914622" w14:paraId="4C356096" w14:textId="35083B8E">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914622" w14:paraId="36C72772" w14:textId="63D155FA">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114108CC"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04728C" w14:paraId="1A06F9DA" w14:textId="77777777">
        <w:tc>
          <w:tcPr>
            <w:tcW w:w="10080" w:type="dxa"/>
            <w:gridSpan w:val="3"/>
            <w:tcBorders>
              <w:top w:val="nil"/>
              <w:left w:val="nil"/>
              <w:bottom w:val="nil"/>
              <w:right w:val="nil"/>
            </w:tcBorders>
          </w:tcPr>
          <w:p w:rsidRPr="00BB61B6" w:rsidR="00B0255C" w:rsidP="00BB61B6" w:rsidRDefault="00B0255C" w14:paraId="6FBCC662" w14:textId="77777777"/>
          <w:p w:rsidRPr="00BB61B6" w:rsidR="00B0255C" w:rsidP="00BB61B6" w:rsidRDefault="00914622" w14:paraId="6046DFDD" w14:textId="01BCDC0B">
            <w:pPr>
              <w:pStyle w:val="BodyTextIndent"/>
              <w:tabs>
                <w:tab w:val="left" w:pos="0"/>
                <w:tab w:val="left" w:pos="630"/>
              </w:tabs>
              <w:ind w:left="0"/>
            </w:pPr>
            <w:r w:rsidRPr="00914622">
              <w:rPr>
                <w:rFonts w:eastAsiaTheme="minorEastAsia" w:cstheme="minorBidi"/>
              </w:rPr>
              <w:t>In accordance with ARIA Group’s future Incident Response Plan, all incidents will be documented and tracked internally, and all information and/or hardware is accounted for in a Chain of Custody Form which identifies the designated officials at the gaining organization for the positive control of the information/hardware.</w:t>
            </w:r>
          </w:p>
        </w:tc>
      </w:tr>
    </w:tbl>
    <w:p w:rsidRPr="00BB61B6" w:rsidR="00B0255C" w:rsidP="00BB61B6" w:rsidRDefault="00B0255C" w14:paraId="18ABEE80" w14:textId="77777777">
      <w:pPr>
        <w:pStyle w:val="Header"/>
      </w:pPr>
    </w:p>
    <w:p w:rsidRPr="00BB61B6" w:rsidR="00B0255C" w:rsidP="00BB61B6" w:rsidRDefault="0004728C" w14:paraId="16E950DC" w14:textId="39337C13">
      <w:pPr>
        <w:pStyle w:val="Heading3"/>
      </w:pPr>
      <w:bookmarkStart w:name="_Toc160892027" w:id="106"/>
      <w:r w:rsidRPr="00BB61B6">
        <w:t>Test the Organizational Incident Response Capability</w:t>
      </w:r>
      <w:bookmarkEnd w:id="106"/>
    </w:p>
    <w:tbl>
      <w:tblPr>
        <w:tblStyle w:val="TableGrid"/>
        <w:tblW w:w="0" w:type="auto"/>
        <w:tblLook w:val="04A0" w:firstRow="1" w:lastRow="0" w:firstColumn="1" w:lastColumn="0" w:noHBand="0" w:noVBand="1"/>
      </w:tblPr>
      <w:tblGrid>
        <w:gridCol w:w="3308"/>
        <w:gridCol w:w="3309"/>
        <w:gridCol w:w="3463"/>
      </w:tblGrid>
      <w:tr w:rsidRPr="00BB61B6" w:rsidR="00B0255C" w:rsidTr="0004728C" w14:paraId="57F72B56" w14:textId="77777777">
        <w:tc>
          <w:tcPr>
            <w:tcW w:w="3308" w:type="dxa"/>
            <w:tcBorders>
              <w:top w:val="nil"/>
              <w:left w:val="nil"/>
              <w:bottom w:val="nil"/>
              <w:right w:val="nil"/>
            </w:tcBorders>
          </w:tcPr>
          <w:p w:rsidRPr="00BB61B6" w:rsidR="00B0255C" w:rsidP="00BB61B6" w:rsidRDefault="00914622" w14:paraId="3262E68D" w14:textId="7515D5CB">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914622" w14:paraId="17338039" w14:textId="5EAC066F">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2DCACBBF"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04728C" w14:paraId="0A76C1DC" w14:textId="77777777">
        <w:tc>
          <w:tcPr>
            <w:tcW w:w="10080" w:type="dxa"/>
            <w:gridSpan w:val="3"/>
            <w:tcBorders>
              <w:top w:val="nil"/>
              <w:left w:val="nil"/>
              <w:bottom w:val="nil"/>
              <w:right w:val="nil"/>
            </w:tcBorders>
          </w:tcPr>
          <w:p w:rsidRPr="00BB61B6" w:rsidR="00B0255C" w:rsidP="00BB61B6" w:rsidRDefault="00B0255C" w14:paraId="404670FD" w14:textId="77777777"/>
          <w:p w:rsidRPr="00BB61B6" w:rsidR="00B0255C" w:rsidP="00BB61B6" w:rsidRDefault="00914622" w14:paraId="31B6FFCC" w14:textId="34441A5E">
            <w:r w:rsidRPr="00914622">
              <w:t xml:space="preserve">ARIA Group’s incident response capability will be tested at least annually. Individual restoration activities, such as recovery from backups, will be documented to demonstrate successful restoration from backup is </w:t>
            </w:r>
            <w:proofErr w:type="gramStart"/>
            <w:r w:rsidRPr="00914622">
              <w:t>possible.</w:t>
            </w:r>
            <w:r w:rsidRPr="00BB61B6" w:rsidR="00D950D6">
              <w:t>.</w:t>
            </w:r>
            <w:proofErr w:type="gramEnd"/>
            <w:r w:rsidRPr="00BB61B6" w:rsidR="00D950D6">
              <w:t xml:space="preserve"> </w:t>
            </w:r>
          </w:p>
          <w:p w:rsidRPr="00BB61B6" w:rsidR="0004728C" w:rsidP="00BB61B6" w:rsidRDefault="0004728C" w14:paraId="69695F37" w14:textId="701D5E49"/>
        </w:tc>
      </w:tr>
    </w:tbl>
    <w:p w:rsidRPr="00BB61B6" w:rsidR="00D30067" w:rsidP="00BB61B6" w:rsidRDefault="00D30067" w14:paraId="7912DEFE" w14:textId="39EABBEA">
      <w:pPr>
        <w:spacing w:after="160" w:line="259" w:lineRule="auto"/>
        <w:jc w:val="left"/>
        <w:rPr>
          <w:rFonts w:eastAsiaTheme="majorEastAsia" w:cstheme="majorBidi"/>
          <w:b/>
          <w:color w:val="033395"/>
          <w:szCs w:val="26"/>
        </w:rPr>
      </w:pPr>
    </w:p>
    <w:p w:rsidRPr="00BB61B6" w:rsidR="00B0255C" w:rsidP="00BB61B6" w:rsidRDefault="00B0255C" w14:paraId="273CA6CB" w14:textId="74B25925">
      <w:pPr>
        <w:pStyle w:val="Heading2"/>
        <w:rPr>
          <w:szCs w:val="20"/>
        </w:rPr>
      </w:pPr>
      <w:bookmarkStart w:name="_Toc160892028" w:id="107"/>
      <w:r w:rsidRPr="00BB61B6">
        <w:t>Maintenance</w:t>
      </w:r>
      <w:bookmarkEnd w:id="107"/>
    </w:p>
    <w:p w:rsidRPr="00BB61B6" w:rsidR="00B0255C" w:rsidP="00BB61B6" w:rsidRDefault="00B0255C" w14:paraId="54098164" w14:textId="2DD02F45">
      <w:pPr>
        <w:pStyle w:val="Heading3"/>
      </w:pPr>
      <w:bookmarkStart w:name="_Toc160892029" w:id="108"/>
      <w:r w:rsidRPr="00BB61B6">
        <w:t xml:space="preserve">Perform </w:t>
      </w:r>
      <w:r w:rsidRPr="00BB61B6" w:rsidR="0004728C">
        <w:t>Maintenance on Organizational Systems</w:t>
      </w:r>
      <w:bookmarkEnd w:id="108"/>
    </w:p>
    <w:tbl>
      <w:tblPr>
        <w:tblStyle w:val="TableGrid"/>
        <w:tblW w:w="0" w:type="auto"/>
        <w:tblLook w:val="04A0" w:firstRow="1" w:lastRow="0" w:firstColumn="1" w:lastColumn="0" w:noHBand="0" w:noVBand="1"/>
      </w:tblPr>
      <w:tblGrid>
        <w:gridCol w:w="3308"/>
        <w:gridCol w:w="3309"/>
        <w:gridCol w:w="3463"/>
      </w:tblGrid>
      <w:tr w:rsidRPr="00BB61B6" w:rsidR="00B0255C" w:rsidTr="0004728C" w14:paraId="36CDC0E8" w14:textId="77777777">
        <w:tc>
          <w:tcPr>
            <w:tcW w:w="3308" w:type="dxa"/>
            <w:tcBorders>
              <w:top w:val="nil"/>
              <w:left w:val="nil"/>
              <w:bottom w:val="nil"/>
              <w:right w:val="nil"/>
            </w:tcBorders>
          </w:tcPr>
          <w:p w:rsidRPr="00BB61B6" w:rsidR="00B0255C" w:rsidP="00BB61B6" w:rsidRDefault="00B0255C" w14:paraId="5387D73A"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1D589B92"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6B54FF29"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04728C" w14:paraId="76C90283" w14:textId="77777777">
        <w:tc>
          <w:tcPr>
            <w:tcW w:w="10080" w:type="dxa"/>
            <w:gridSpan w:val="3"/>
            <w:tcBorders>
              <w:top w:val="nil"/>
              <w:left w:val="nil"/>
              <w:bottom w:val="nil"/>
              <w:right w:val="nil"/>
            </w:tcBorders>
          </w:tcPr>
          <w:p w:rsidRPr="00BB61B6" w:rsidR="00B0255C" w:rsidP="00BB61B6" w:rsidRDefault="00B0255C" w14:paraId="0E6E453F" w14:textId="77777777"/>
          <w:p w:rsidRPr="00BB61B6" w:rsidR="0004728C" w:rsidP="00BB61B6" w:rsidRDefault="00CD4A87" w14:paraId="376347DF" w14:textId="5D1CB1A1">
            <w:pPr>
              <w:pStyle w:val="BodyTextIndent"/>
              <w:tabs>
                <w:tab w:val="left" w:pos="0"/>
                <w:tab w:val="left" w:pos="630"/>
              </w:tabs>
              <w:ind w:left="0"/>
            </w:pPr>
            <w:r w:rsidRPr="00CD4A87">
              <w:rPr>
                <w:rFonts w:eastAsiaTheme="minorEastAsia" w:cstheme="minorBidi"/>
              </w:rPr>
              <w:t>Maintenance is conducted on all organizational systems including databases and Cloud instantiations. ARIA Group does not have a Vulnerability Management policy that addresses the specific frequency in which maintenance is performed on the organizational systems and cloud instantiations. Most maintenance is performed by background-checked System Administrators. All System Administrators are U.S. citizens.</w:t>
            </w:r>
          </w:p>
        </w:tc>
      </w:tr>
    </w:tbl>
    <w:p w:rsidRPr="00BB61B6" w:rsidR="0004728C" w:rsidP="00BB61B6" w:rsidRDefault="0004728C" w14:paraId="187246E4" w14:textId="22C5D621">
      <w:pPr>
        <w:pStyle w:val="Header"/>
        <w:rPr>
          <w:szCs w:val="20"/>
        </w:rPr>
      </w:pPr>
    </w:p>
    <w:p w:rsidRPr="00BB61B6" w:rsidR="00B0255C" w:rsidP="00BB61B6" w:rsidRDefault="00B0255C" w14:paraId="7316507F" w14:textId="33CB7AE7">
      <w:pPr>
        <w:pStyle w:val="Heading3"/>
      </w:pPr>
      <w:bookmarkStart w:name="_Toc160892030" w:id="109"/>
      <w:r w:rsidRPr="00BB61B6">
        <w:t>Provide controls on the tools, techniques, mechanisms, and personnel used to conduct system maintenance.</w:t>
      </w:r>
      <w:bookmarkEnd w:id="109"/>
    </w:p>
    <w:tbl>
      <w:tblPr>
        <w:tblStyle w:val="TableGrid"/>
        <w:tblW w:w="0" w:type="auto"/>
        <w:tblLook w:val="04A0" w:firstRow="1" w:lastRow="0" w:firstColumn="1" w:lastColumn="0" w:noHBand="0" w:noVBand="1"/>
      </w:tblPr>
      <w:tblGrid>
        <w:gridCol w:w="3308"/>
        <w:gridCol w:w="3309"/>
        <w:gridCol w:w="3463"/>
      </w:tblGrid>
      <w:tr w:rsidRPr="00BB61B6" w:rsidR="00B0255C" w:rsidTr="0004728C" w14:paraId="51052462" w14:textId="77777777">
        <w:tc>
          <w:tcPr>
            <w:tcW w:w="3308" w:type="dxa"/>
            <w:tcBorders>
              <w:top w:val="nil"/>
              <w:left w:val="nil"/>
              <w:bottom w:val="nil"/>
              <w:right w:val="nil"/>
            </w:tcBorders>
          </w:tcPr>
          <w:p w:rsidRPr="00BB61B6" w:rsidR="00B0255C" w:rsidP="00BB61B6" w:rsidRDefault="00CD4A87" w14:paraId="3C453625" w14:textId="420903C4">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CD4A87" w14:paraId="463AF438" w14:textId="4D223839">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5EB7ECD2"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04728C" w14:paraId="630C5677" w14:textId="77777777">
        <w:tc>
          <w:tcPr>
            <w:tcW w:w="10080" w:type="dxa"/>
            <w:gridSpan w:val="3"/>
            <w:tcBorders>
              <w:top w:val="nil"/>
              <w:left w:val="nil"/>
              <w:bottom w:val="nil"/>
              <w:right w:val="nil"/>
            </w:tcBorders>
          </w:tcPr>
          <w:p w:rsidRPr="00BB61B6" w:rsidR="00B0255C" w:rsidP="00BB61B6" w:rsidRDefault="00B0255C" w14:paraId="4D519340" w14:textId="77777777"/>
          <w:p w:rsidRPr="00BB61B6" w:rsidR="0004728C" w:rsidP="00BB61B6" w:rsidRDefault="00CD4A87" w14:paraId="4D8ADB4F" w14:textId="39377812">
            <w:pPr>
              <w:pStyle w:val="BodyTextIndent"/>
              <w:tabs>
                <w:tab w:val="left" w:pos="0"/>
                <w:tab w:val="left" w:pos="630"/>
              </w:tabs>
              <w:ind w:left="0"/>
            </w:pPr>
            <w:r w:rsidRPr="00CD4A87">
              <w:rPr>
                <w:rFonts w:eastAsiaTheme="minorEastAsia" w:cstheme="minorBidi"/>
              </w:rPr>
              <w:t xml:space="preserve">Only System Administrators are permitted to perform system maintenance. All system maintenance is performed manually or using built-in Operating System tools such as Windows Update. Administrative rights are provided to all users but will be limited to System Administrators to access this level of information. </w:t>
            </w:r>
          </w:p>
        </w:tc>
      </w:tr>
    </w:tbl>
    <w:p w:rsidRPr="00BB61B6" w:rsidR="00B0255C" w:rsidP="00BB61B6" w:rsidRDefault="00B0255C" w14:paraId="6B5DFB3B" w14:textId="77777777">
      <w:pPr>
        <w:pStyle w:val="Header"/>
        <w:rPr>
          <w:szCs w:val="20"/>
        </w:rPr>
      </w:pPr>
    </w:p>
    <w:p w:rsidRPr="00BB61B6" w:rsidR="00B0255C" w:rsidP="00BB61B6" w:rsidRDefault="0004728C" w14:paraId="0F7BE4C6" w14:textId="0E37148E">
      <w:pPr>
        <w:pStyle w:val="Heading3"/>
      </w:pPr>
      <w:bookmarkStart w:name="_Toc160892031" w:id="110"/>
      <w:r w:rsidRPr="00BB61B6">
        <w:t>Ensure Equipment Removed for Off-Site Maintenance Is Sanitized of Any CUI</w:t>
      </w:r>
      <w:bookmarkEnd w:id="110"/>
    </w:p>
    <w:tbl>
      <w:tblPr>
        <w:tblStyle w:val="TableGrid"/>
        <w:tblW w:w="0" w:type="auto"/>
        <w:tblLook w:val="04A0" w:firstRow="1" w:lastRow="0" w:firstColumn="1" w:lastColumn="0" w:noHBand="0" w:noVBand="1"/>
      </w:tblPr>
      <w:tblGrid>
        <w:gridCol w:w="3308"/>
        <w:gridCol w:w="3309"/>
        <w:gridCol w:w="3463"/>
      </w:tblGrid>
      <w:tr w:rsidRPr="00BB61B6" w:rsidR="00B0255C" w:rsidTr="0004728C" w14:paraId="5FED636F" w14:textId="77777777">
        <w:tc>
          <w:tcPr>
            <w:tcW w:w="3308" w:type="dxa"/>
            <w:tcBorders>
              <w:top w:val="nil"/>
              <w:left w:val="nil"/>
              <w:bottom w:val="nil"/>
              <w:right w:val="nil"/>
            </w:tcBorders>
          </w:tcPr>
          <w:p w:rsidRPr="00BB61B6" w:rsidR="00B0255C" w:rsidP="00BB61B6" w:rsidRDefault="00B224AC" w14:paraId="7D690324" w14:textId="775C08B6">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B224AC" w14:paraId="40AA8306" w14:textId="4B7DFF6B">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68715C43"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04728C" w14:paraId="008D7C17" w14:textId="77777777">
        <w:tc>
          <w:tcPr>
            <w:tcW w:w="10080" w:type="dxa"/>
            <w:gridSpan w:val="3"/>
            <w:tcBorders>
              <w:top w:val="nil"/>
              <w:left w:val="nil"/>
              <w:bottom w:val="nil"/>
              <w:right w:val="nil"/>
            </w:tcBorders>
          </w:tcPr>
          <w:p w:rsidRPr="00BB61B6" w:rsidR="00B0255C" w:rsidP="00BB61B6" w:rsidRDefault="00B0255C" w14:paraId="310C8526" w14:textId="77777777"/>
          <w:p w:rsidRPr="00BB61B6" w:rsidR="00B0255C" w:rsidP="00BB61B6" w:rsidRDefault="00B224AC" w14:paraId="29FA409C" w14:textId="23E84853">
            <w:pPr>
              <w:pStyle w:val="BodyTextIndent"/>
              <w:tabs>
                <w:tab w:val="left" w:pos="0"/>
                <w:tab w:val="left" w:pos="630"/>
              </w:tabs>
              <w:ind w:left="0"/>
            </w:pPr>
            <w:r w:rsidRPr="00B224AC">
              <w:rPr>
                <w:rFonts w:eastAsiaTheme="minorEastAsia" w:cstheme="minorBidi"/>
              </w:rPr>
              <w:t>All memory and system storage devices shall be sanitized (via an NSA approved procedure) from the hardware prior to shipment back to the manufacturer. There is no exception to this process. Memory and hard drives which are no longer required are destroyed via a certified destruction process.</w:t>
            </w:r>
          </w:p>
        </w:tc>
      </w:tr>
    </w:tbl>
    <w:p w:rsidRPr="00BB61B6" w:rsidR="00B0255C" w:rsidP="00BB61B6" w:rsidRDefault="00B0255C" w14:paraId="4EDE228C" w14:textId="77777777">
      <w:pPr>
        <w:pStyle w:val="Header"/>
        <w:rPr>
          <w:szCs w:val="20"/>
        </w:rPr>
      </w:pPr>
    </w:p>
    <w:p w:rsidRPr="00BB61B6" w:rsidR="00B0255C" w:rsidP="00BB61B6" w:rsidRDefault="00B0255C" w14:paraId="3AE0246F" w14:textId="387CBBE6">
      <w:pPr>
        <w:pStyle w:val="Heading3"/>
      </w:pPr>
      <w:bookmarkStart w:name="_Toc160892032" w:id="111"/>
      <w:r w:rsidRPr="00BB61B6">
        <w:t>Check media containing diagnostic and test programs for malicious code before the media are used in organizational systems.</w:t>
      </w:r>
      <w:bookmarkEnd w:id="111"/>
    </w:p>
    <w:tbl>
      <w:tblPr>
        <w:tblStyle w:val="TableGrid"/>
        <w:tblW w:w="0" w:type="auto"/>
        <w:tblLook w:val="04A0" w:firstRow="1" w:lastRow="0" w:firstColumn="1" w:lastColumn="0" w:noHBand="0" w:noVBand="1"/>
      </w:tblPr>
      <w:tblGrid>
        <w:gridCol w:w="3308"/>
        <w:gridCol w:w="3309"/>
        <w:gridCol w:w="3463"/>
      </w:tblGrid>
      <w:tr w:rsidRPr="00BB61B6" w:rsidR="00B0255C" w:rsidTr="0004728C" w14:paraId="69438DFE" w14:textId="77777777">
        <w:tc>
          <w:tcPr>
            <w:tcW w:w="3308" w:type="dxa"/>
            <w:tcBorders>
              <w:top w:val="nil"/>
              <w:left w:val="nil"/>
              <w:bottom w:val="nil"/>
              <w:right w:val="nil"/>
            </w:tcBorders>
          </w:tcPr>
          <w:p w:rsidRPr="00BB61B6" w:rsidR="00B0255C" w:rsidP="00BB61B6" w:rsidRDefault="00B224AC" w14:paraId="66E97F9B" w14:textId="5266A597">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B224AC" w14:paraId="26D15A97" w14:textId="23DD9A7E">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488D214E"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04728C" w14:paraId="585189EE" w14:textId="77777777">
        <w:tc>
          <w:tcPr>
            <w:tcW w:w="10080" w:type="dxa"/>
            <w:gridSpan w:val="3"/>
            <w:tcBorders>
              <w:top w:val="nil"/>
              <w:left w:val="nil"/>
              <w:bottom w:val="nil"/>
              <w:right w:val="nil"/>
            </w:tcBorders>
          </w:tcPr>
          <w:p w:rsidRPr="00BB61B6" w:rsidR="00B0255C" w:rsidP="00BB61B6" w:rsidRDefault="00B0255C" w14:paraId="5FAB2F40" w14:textId="77777777"/>
          <w:p w:rsidRPr="00BB61B6" w:rsidR="0004728C" w:rsidP="00BB61B6" w:rsidRDefault="00B224AC" w14:paraId="45408C42" w14:textId="66182772">
            <w:pPr>
              <w:pStyle w:val="BodyTextIndent"/>
              <w:tabs>
                <w:tab w:val="left" w:pos="0"/>
                <w:tab w:val="left" w:pos="630"/>
              </w:tabs>
              <w:ind w:left="0"/>
            </w:pPr>
            <w:r w:rsidRPr="00B224AC">
              <w:rPr>
                <w:rFonts w:eastAsiaTheme="minorEastAsia" w:cstheme="minorBidi"/>
              </w:rPr>
              <w:t xml:space="preserve">All media will undergo a malware scan prior to introduction to the ARIA Group Enterprise Network. Media flagged with vulnerabilities will not be allowed to be introduced into the ARIA Group Enterprise Network. All findings are documented. </w:t>
            </w:r>
          </w:p>
        </w:tc>
      </w:tr>
    </w:tbl>
    <w:p w:rsidRPr="00BB61B6" w:rsidR="00B0255C" w:rsidP="00BB61B6" w:rsidRDefault="00B0255C" w14:paraId="4B255404" w14:textId="77777777">
      <w:pPr>
        <w:pStyle w:val="Header"/>
        <w:rPr>
          <w:szCs w:val="20"/>
        </w:rPr>
      </w:pPr>
    </w:p>
    <w:p w:rsidRPr="00BB61B6" w:rsidR="00B0255C" w:rsidP="00BB61B6" w:rsidRDefault="00B0255C" w14:paraId="7214EE26" w14:textId="5BCA81A9">
      <w:pPr>
        <w:pStyle w:val="Heading3"/>
      </w:pPr>
      <w:bookmarkStart w:name="_Toc160892033" w:id="112"/>
      <w:r w:rsidRPr="00BB61B6">
        <w:t>Require multifactor authentication to establish nonlocal maintenance sessions via external network connections and terminate such connections when nonlocal maintenance is complete.</w:t>
      </w:r>
      <w:bookmarkEnd w:id="112"/>
    </w:p>
    <w:tbl>
      <w:tblPr>
        <w:tblStyle w:val="TableGrid"/>
        <w:tblW w:w="0" w:type="auto"/>
        <w:tblLook w:val="04A0" w:firstRow="1" w:lastRow="0" w:firstColumn="1" w:lastColumn="0" w:noHBand="0" w:noVBand="1"/>
      </w:tblPr>
      <w:tblGrid>
        <w:gridCol w:w="3308"/>
        <w:gridCol w:w="3309"/>
        <w:gridCol w:w="3463"/>
      </w:tblGrid>
      <w:tr w:rsidRPr="00BB61B6" w:rsidR="00B0255C" w:rsidTr="0004728C" w14:paraId="7F9E16D9" w14:textId="77777777">
        <w:tc>
          <w:tcPr>
            <w:tcW w:w="3308" w:type="dxa"/>
            <w:tcBorders>
              <w:top w:val="nil"/>
              <w:left w:val="nil"/>
              <w:bottom w:val="nil"/>
              <w:right w:val="nil"/>
            </w:tcBorders>
          </w:tcPr>
          <w:p w:rsidRPr="00BB61B6" w:rsidR="00B0255C" w:rsidP="00BB61B6" w:rsidRDefault="000C75C3" w14:paraId="4D439F19" w14:textId="2368E4D7">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0C75C3" w14:paraId="363B6F54" w14:textId="42A4B749">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212ABCEA"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04728C" w14:paraId="4FB1EF34" w14:textId="77777777">
        <w:tc>
          <w:tcPr>
            <w:tcW w:w="10080" w:type="dxa"/>
            <w:gridSpan w:val="3"/>
            <w:tcBorders>
              <w:top w:val="nil"/>
              <w:left w:val="nil"/>
              <w:bottom w:val="nil"/>
              <w:right w:val="nil"/>
            </w:tcBorders>
          </w:tcPr>
          <w:p w:rsidRPr="00BB61B6" w:rsidR="00B0255C" w:rsidP="00BB61B6" w:rsidRDefault="00B0255C" w14:paraId="6EDF8BB9" w14:textId="77777777"/>
          <w:p w:rsidRPr="00BB61B6" w:rsidR="0004728C" w:rsidP="00BB61B6" w:rsidRDefault="000C75C3" w14:paraId="11003305" w14:textId="0CDB8B4B">
            <w:r w:rsidRPr="000C75C3">
              <w:t xml:space="preserve">Multi-Factor Authentication (MFA) will be deployed across the ARIA Group Enterprise Network to include Administrator and User level accounts utilizing FIPS 140-2 compliant encryption. When </w:t>
            </w:r>
            <w:r w:rsidRPr="000C75C3">
              <w:t>nonlocal maintenance is accomplished, external network connections will be terminated by administrators.</w:t>
            </w:r>
          </w:p>
        </w:tc>
      </w:tr>
    </w:tbl>
    <w:p w:rsidRPr="00BB61B6" w:rsidR="00B0255C" w:rsidP="00BB61B6" w:rsidRDefault="00B0255C" w14:paraId="7832740E" w14:textId="77777777">
      <w:pPr>
        <w:pStyle w:val="Header"/>
        <w:rPr>
          <w:szCs w:val="20"/>
        </w:rPr>
      </w:pPr>
    </w:p>
    <w:p w:rsidRPr="00BB61B6" w:rsidR="00B0255C" w:rsidP="00BB61B6" w:rsidRDefault="00B0255C" w14:paraId="429B38F1" w14:textId="608FB220">
      <w:pPr>
        <w:pStyle w:val="Heading3"/>
      </w:pPr>
      <w:bookmarkStart w:name="_Toc160892034" w:id="113"/>
      <w:r w:rsidRPr="00BB61B6">
        <w:t>Supervise the maintenance activities of maintenance personnel without required access authorization.</w:t>
      </w:r>
      <w:bookmarkEnd w:id="113"/>
    </w:p>
    <w:tbl>
      <w:tblPr>
        <w:tblStyle w:val="TableGrid"/>
        <w:tblW w:w="0" w:type="auto"/>
        <w:tblLook w:val="04A0" w:firstRow="1" w:lastRow="0" w:firstColumn="1" w:lastColumn="0" w:noHBand="0" w:noVBand="1"/>
      </w:tblPr>
      <w:tblGrid>
        <w:gridCol w:w="3308"/>
        <w:gridCol w:w="3309"/>
        <w:gridCol w:w="3463"/>
      </w:tblGrid>
      <w:tr w:rsidRPr="00BB61B6" w:rsidR="00B0255C" w:rsidTr="0004728C" w14:paraId="19DA992E" w14:textId="77777777">
        <w:tc>
          <w:tcPr>
            <w:tcW w:w="3308" w:type="dxa"/>
            <w:tcBorders>
              <w:top w:val="nil"/>
              <w:left w:val="nil"/>
              <w:bottom w:val="nil"/>
              <w:right w:val="nil"/>
            </w:tcBorders>
          </w:tcPr>
          <w:p w:rsidRPr="00BB61B6" w:rsidR="00B0255C" w:rsidP="00BB61B6" w:rsidRDefault="00B7371C" w14:paraId="6E3C302F" w14:textId="2BBAC2F1">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B7371C" w14:paraId="16117C2E" w14:textId="2B3805FD">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37D5A2FD"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04728C" w14:paraId="5EC133FB" w14:textId="77777777">
        <w:tc>
          <w:tcPr>
            <w:tcW w:w="10080" w:type="dxa"/>
            <w:gridSpan w:val="3"/>
            <w:tcBorders>
              <w:top w:val="nil"/>
              <w:left w:val="nil"/>
              <w:bottom w:val="nil"/>
              <w:right w:val="nil"/>
            </w:tcBorders>
          </w:tcPr>
          <w:p w:rsidRPr="00BB61B6" w:rsidR="00B0255C" w:rsidP="00BB61B6" w:rsidRDefault="00B0255C" w14:paraId="7233484F" w14:textId="77777777"/>
          <w:p w:rsidRPr="00BB61B6" w:rsidR="0004728C" w:rsidP="00BB61B6" w:rsidRDefault="000C75C3" w14:paraId="3469ED4B" w14:textId="1FE5B058">
            <w:r w:rsidRPr="000C75C3">
              <w:t>All maintenance activities performed by personnel that do not have the required access authorization are closely supervised by authorized personnel. Technicians performing such activities are logged as visitors. All non-employee maintenance technicians (vendors) are closely supervised and escorted. Vendors must leave any camera devices including Smartphones at reception while onsite.</w:t>
            </w:r>
          </w:p>
        </w:tc>
      </w:tr>
    </w:tbl>
    <w:p w:rsidRPr="00BB61B6" w:rsidR="00B0255C" w:rsidP="00BB61B6" w:rsidRDefault="00B0255C" w14:paraId="054C75DE" w14:textId="34EB2DEB"/>
    <w:p w:rsidRPr="00BB61B6" w:rsidR="0004728C" w:rsidP="00BB61B6" w:rsidRDefault="00B0255C" w14:paraId="57D86145" w14:textId="7B73CC7E">
      <w:pPr>
        <w:pStyle w:val="Heading2"/>
        <w:rPr>
          <w:szCs w:val="20"/>
        </w:rPr>
      </w:pPr>
      <w:bookmarkStart w:name="_Toc160892035" w:id="114"/>
      <w:r w:rsidRPr="00BB61B6">
        <w:t>Media Protection</w:t>
      </w:r>
      <w:bookmarkEnd w:id="114"/>
    </w:p>
    <w:p w:rsidRPr="00BB61B6" w:rsidR="00B0255C" w:rsidP="00BB61B6" w:rsidRDefault="00B0255C" w14:paraId="7326A692" w14:textId="77777777"/>
    <w:p w:rsidRPr="00BB61B6" w:rsidR="00B0255C" w:rsidP="00BB61B6" w:rsidRDefault="00B0255C" w14:paraId="2CD129D9" w14:textId="506694FC">
      <w:pPr>
        <w:pStyle w:val="Heading3"/>
      </w:pPr>
      <w:bookmarkStart w:name="_Toc160892036" w:id="115"/>
      <w:r w:rsidRPr="00BB61B6">
        <w:t>Protect (i.e., physically control and securely store) system media containing CUI, both paper and digital.</w:t>
      </w:r>
      <w:bookmarkEnd w:id="115"/>
    </w:p>
    <w:tbl>
      <w:tblPr>
        <w:tblStyle w:val="TableGrid"/>
        <w:tblW w:w="0" w:type="auto"/>
        <w:tblLook w:val="04A0" w:firstRow="1" w:lastRow="0" w:firstColumn="1" w:lastColumn="0" w:noHBand="0" w:noVBand="1"/>
      </w:tblPr>
      <w:tblGrid>
        <w:gridCol w:w="3308"/>
        <w:gridCol w:w="3309"/>
        <w:gridCol w:w="3463"/>
      </w:tblGrid>
      <w:tr w:rsidRPr="00BB61B6" w:rsidR="00B0255C" w:rsidTr="0004728C" w14:paraId="5A451370" w14:textId="77777777">
        <w:tc>
          <w:tcPr>
            <w:tcW w:w="3308" w:type="dxa"/>
            <w:tcBorders>
              <w:top w:val="nil"/>
              <w:left w:val="nil"/>
              <w:bottom w:val="nil"/>
              <w:right w:val="nil"/>
            </w:tcBorders>
          </w:tcPr>
          <w:p w:rsidRPr="00BB61B6" w:rsidR="00B0255C" w:rsidP="00BB61B6" w:rsidRDefault="00B0255C" w14:paraId="676A824B"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7C157340"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5DF34FB1"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04728C" w14:paraId="1457FC1E" w14:textId="77777777">
        <w:tc>
          <w:tcPr>
            <w:tcW w:w="10080" w:type="dxa"/>
            <w:gridSpan w:val="3"/>
            <w:tcBorders>
              <w:top w:val="nil"/>
              <w:left w:val="nil"/>
              <w:bottom w:val="nil"/>
              <w:right w:val="nil"/>
            </w:tcBorders>
          </w:tcPr>
          <w:p w:rsidRPr="00BB61B6" w:rsidR="00B0255C" w:rsidP="00BB61B6" w:rsidRDefault="00B0255C" w14:paraId="27079D3C" w14:textId="77777777"/>
          <w:p w:rsidRPr="00BB61B6" w:rsidR="0004728C" w:rsidP="00BB61B6" w:rsidRDefault="00B7371C" w14:paraId="6A27CFB3" w14:textId="08C54DF7">
            <w:r w:rsidRPr="00B7371C">
              <w:t>All CUI products, both digital and paper based will be physically controlled and stored when not in use. Once the CUI is no longer needed, it will be destroyed utilizing an approved destruction device or service. Hard drives and system media slated for destruction will be secured and in coordination with IT for sanitization and destruction will be logged.</w:t>
            </w:r>
          </w:p>
        </w:tc>
      </w:tr>
    </w:tbl>
    <w:p w:rsidRPr="00BB61B6" w:rsidR="00B0255C" w:rsidP="00BB61B6" w:rsidRDefault="00B0255C" w14:paraId="0E6FC891" w14:textId="77777777"/>
    <w:p w:rsidRPr="00BB61B6" w:rsidR="00B0255C" w:rsidP="00BB61B6" w:rsidRDefault="0004728C" w14:paraId="716E28F5" w14:textId="2ED52C48">
      <w:pPr>
        <w:pStyle w:val="Heading3"/>
      </w:pPr>
      <w:bookmarkStart w:name="_Toc160892037" w:id="116"/>
      <w:r w:rsidRPr="00BB61B6">
        <w:t>Limit Access to C</w:t>
      </w:r>
      <w:r w:rsidRPr="00BB61B6" w:rsidR="00696F0D">
        <w:t>UI</w:t>
      </w:r>
      <w:r w:rsidRPr="00BB61B6">
        <w:t xml:space="preserve"> </w:t>
      </w:r>
      <w:r w:rsidRPr="00BB61B6" w:rsidR="00696F0D">
        <w:t>on</w:t>
      </w:r>
      <w:r w:rsidRPr="00BB61B6">
        <w:t xml:space="preserve"> System Media </w:t>
      </w:r>
      <w:r w:rsidRPr="00BB61B6" w:rsidR="00696F0D">
        <w:t>t</w:t>
      </w:r>
      <w:r w:rsidRPr="00BB61B6">
        <w:t>o Authorized Users</w:t>
      </w:r>
      <w:bookmarkEnd w:id="116"/>
    </w:p>
    <w:tbl>
      <w:tblPr>
        <w:tblStyle w:val="TableGrid"/>
        <w:tblW w:w="0" w:type="auto"/>
        <w:tblLook w:val="04A0" w:firstRow="1" w:lastRow="0" w:firstColumn="1" w:lastColumn="0" w:noHBand="0" w:noVBand="1"/>
      </w:tblPr>
      <w:tblGrid>
        <w:gridCol w:w="3308"/>
        <w:gridCol w:w="3309"/>
        <w:gridCol w:w="3463"/>
      </w:tblGrid>
      <w:tr w:rsidRPr="00BB61B6" w:rsidR="00B0255C" w:rsidTr="00696F0D" w14:paraId="2D9D04D5" w14:textId="77777777">
        <w:tc>
          <w:tcPr>
            <w:tcW w:w="3308" w:type="dxa"/>
            <w:tcBorders>
              <w:top w:val="nil"/>
              <w:left w:val="nil"/>
              <w:bottom w:val="nil"/>
              <w:right w:val="nil"/>
            </w:tcBorders>
          </w:tcPr>
          <w:p w:rsidRPr="00BB61B6" w:rsidR="00B0255C" w:rsidP="00BB61B6" w:rsidRDefault="00B0255C" w14:paraId="14C18F21"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609CA520"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7477A90B"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96F0D" w14:paraId="4E3D7E4B" w14:textId="77777777">
        <w:tc>
          <w:tcPr>
            <w:tcW w:w="10080" w:type="dxa"/>
            <w:gridSpan w:val="3"/>
            <w:tcBorders>
              <w:top w:val="nil"/>
              <w:left w:val="nil"/>
              <w:bottom w:val="nil"/>
              <w:right w:val="nil"/>
            </w:tcBorders>
          </w:tcPr>
          <w:p w:rsidRPr="00BB61B6" w:rsidR="00B0255C" w:rsidP="00BB61B6" w:rsidRDefault="00B0255C" w14:paraId="7BCF2057" w14:textId="77777777"/>
          <w:p w:rsidRPr="00BB61B6" w:rsidR="00D30067" w:rsidP="00BB61B6" w:rsidRDefault="008A3A73" w14:paraId="541895F3" w14:textId="433953D9">
            <w:r w:rsidRPr="008A3A73">
              <w:t>Access to CUI on system media is restricted to authorized users per organizational policy. In the future, access to CUI will be restricted inside of ARIA Group based on the need to know.</w:t>
            </w:r>
          </w:p>
        </w:tc>
      </w:tr>
    </w:tbl>
    <w:p w:rsidRPr="00BB61B6" w:rsidR="00362B0B" w:rsidP="00BB61B6" w:rsidRDefault="00362B0B" w14:paraId="2822D61E" w14:textId="0F30209D">
      <w:pPr>
        <w:pStyle w:val="Header"/>
        <w:rPr>
          <w:szCs w:val="20"/>
        </w:rPr>
      </w:pPr>
    </w:p>
    <w:p w:rsidRPr="00BB61B6" w:rsidR="00B0255C" w:rsidP="00BB61B6" w:rsidRDefault="00B0255C" w14:paraId="5B7D12B1" w14:textId="08F99C1D">
      <w:pPr>
        <w:pStyle w:val="Heading3"/>
      </w:pPr>
      <w:bookmarkStart w:name="_Toc160892038" w:id="117"/>
      <w:r w:rsidRPr="00BB61B6">
        <w:t xml:space="preserve">Sanitize or </w:t>
      </w:r>
      <w:r w:rsidRPr="00BB61B6" w:rsidR="00696F0D">
        <w:t>Destroy System Media Containing CUI Before Disposal or Release for Reuse</w:t>
      </w:r>
      <w:bookmarkEnd w:id="117"/>
    </w:p>
    <w:tbl>
      <w:tblPr>
        <w:tblStyle w:val="TableGrid"/>
        <w:tblW w:w="0" w:type="auto"/>
        <w:tblLook w:val="04A0" w:firstRow="1" w:lastRow="0" w:firstColumn="1" w:lastColumn="0" w:noHBand="0" w:noVBand="1"/>
      </w:tblPr>
      <w:tblGrid>
        <w:gridCol w:w="3308"/>
        <w:gridCol w:w="3309"/>
        <w:gridCol w:w="3463"/>
      </w:tblGrid>
      <w:tr w:rsidRPr="00BB61B6" w:rsidR="00B0255C" w:rsidTr="00696F0D" w14:paraId="18C0B108" w14:textId="77777777">
        <w:tc>
          <w:tcPr>
            <w:tcW w:w="3308" w:type="dxa"/>
            <w:tcBorders>
              <w:top w:val="nil"/>
              <w:left w:val="nil"/>
              <w:bottom w:val="nil"/>
              <w:right w:val="nil"/>
            </w:tcBorders>
          </w:tcPr>
          <w:p w:rsidRPr="00BB61B6" w:rsidR="00B0255C" w:rsidP="00BB61B6" w:rsidRDefault="008A3A73" w14:paraId="69FD9A2C" w14:textId="4FD00FE4">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8A3A73" w14:paraId="41106A58" w14:textId="0BE66C8C">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2DCC7C13"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96F0D" w14:paraId="2A021035" w14:textId="77777777">
        <w:tc>
          <w:tcPr>
            <w:tcW w:w="10080" w:type="dxa"/>
            <w:gridSpan w:val="3"/>
            <w:tcBorders>
              <w:top w:val="nil"/>
              <w:left w:val="nil"/>
              <w:bottom w:val="nil"/>
              <w:right w:val="nil"/>
            </w:tcBorders>
          </w:tcPr>
          <w:p w:rsidRPr="00BB61B6" w:rsidR="00B0255C" w:rsidP="00BB61B6" w:rsidRDefault="00B0255C" w14:paraId="3354485D" w14:textId="77777777"/>
          <w:p w:rsidRPr="00BB61B6" w:rsidR="00D30067" w:rsidP="00BB61B6" w:rsidRDefault="008A3A73" w14:paraId="4368E410" w14:textId="3166B7F2">
            <w:r w:rsidRPr="008A3A73">
              <w:t>System media containing CUI will be sanitized prior to reuse or destroyed when taken out of service. The asset will be documented and authorized for release and reuse by the CTO using a NIST 800-88-compliant Certificate of Sanitization (CoS). System media which cannot be sanitized due to hardware failure or media taken out of service is documented and destroyed.</w:t>
            </w:r>
          </w:p>
        </w:tc>
      </w:tr>
    </w:tbl>
    <w:p w:rsidRPr="00BB61B6" w:rsidR="00D30067" w:rsidP="00BB61B6" w:rsidRDefault="00D30067" w14:paraId="464741EC" w14:textId="77777777"/>
    <w:p w:rsidRPr="00BB61B6" w:rsidR="00B0255C" w:rsidP="00BB61B6" w:rsidRDefault="00B0255C" w14:paraId="75EA3F05" w14:textId="19B81696">
      <w:pPr>
        <w:pStyle w:val="Heading3"/>
      </w:pPr>
      <w:bookmarkStart w:name="_Toc160892039" w:id="118"/>
      <w:r w:rsidRPr="00BB61B6">
        <w:t xml:space="preserve">Mark </w:t>
      </w:r>
      <w:r w:rsidRPr="00BB61B6" w:rsidR="00696F0D">
        <w:t xml:space="preserve">Media with Necessary </w:t>
      </w:r>
      <w:r w:rsidRPr="00BB61B6">
        <w:t xml:space="preserve">CUI </w:t>
      </w:r>
      <w:r w:rsidRPr="00BB61B6" w:rsidR="00696F0D">
        <w:t>Markings and Distribution Limitations</w:t>
      </w:r>
      <w:bookmarkEnd w:id="118"/>
    </w:p>
    <w:tbl>
      <w:tblPr>
        <w:tblStyle w:val="TableGrid"/>
        <w:tblW w:w="0" w:type="auto"/>
        <w:tblLook w:val="04A0" w:firstRow="1" w:lastRow="0" w:firstColumn="1" w:lastColumn="0" w:noHBand="0" w:noVBand="1"/>
      </w:tblPr>
      <w:tblGrid>
        <w:gridCol w:w="3308"/>
        <w:gridCol w:w="3309"/>
        <w:gridCol w:w="3463"/>
      </w:tblGrid>
      <w:tr w:rsidRPr="00BB61B6" w:rsidR="00B0255C" w:rsidTr="00696F0D" w14:paraId="0C73EC8E" w14:textId="77777777">
        <w:tc>
          <w:tcPr>
            <w:tcW w:w="3308" w:type="dxa"/>
            <w:tcBorders>
              <w:top w:val="nil"/>
              <w:left w:val="nil"/>
              <w:bottom w:val="nil"/>
              <w:right w:val="nil"/>
            </w:tcBorders>
          </w:tcPr>
          <w:p w:rsidRPr="00BB61B6" w:rsidR="00B0255C" w:rsidP="00BB61B6" w:rsidRDefault="00617A3A" w14:paraId="0167D838" w14:textId="52E16F58">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617A3A" w14:paraId="07DE84A9" w14:textId="1A6738F8">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7E93F03A"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96F0D" w14:paraId="78A1AD6D" w14:textId="77777777">
        <w:tc>
          <w:tcPr>
            <w:tcW w:w="10080" w:type="dxa"/>
            <w:gridSpan w:val="3"/>
            <w:tcBorders>
              <w:top w:val="nil"/>
              <w:left w:val="nil"/>
              <w:bottom w:val="nil"/>
              <w:right w:val="nil"/>
            </w:tcBorders>
          </w:tcPr>
          <w:p w:rsidRPr="00BB61B6" w:rsidR="00B0255C" w:rsidP="00BB61B6" w:rsidRDefault="00B0255C" w14:paraId="5646A8AD" w14:textId="77777777"/>
          <w:p w:rsidRPr="00BB61B6" w:rsidR="00696F0D" w:rsidP="00BB61B6" w:rsidRDefault="00617A3A" w14:paraId="6FC1CB50" w14:textId="3287F277">
            <w:r w:rsidRPr="00617A3A">
              <w:t xml:space="preserve">All system media to include paper products will contain the appropriate CUI markings and distribution statements. </w:t>
            </w:r>
          </w:p>
        </w:tc>
      </w:tr>
    </w:tbl>
    <w:p w:rsidRPr="00BB61B6" w:rsidR="00B0255C" w:rsidP="00BB61B6" w:rsidRDefault="00B0255C" w14:paraId="6D87280E" w14:textId="77777777">
      <w:pPr>
        <w:pStyle w:val="Header"/>
        <w:rPr>
          <w:szCs w:val="20"/>
        </w:rPr>
      </w:pPr>
    </w:p>
    <w:p w:rsidRPr="00BB61B6" w:rsidR="00B0255C" w:rsidP="00BB61B6" w:rsidRDefault="00B0255C" w14:paraId="75188BDB" w14:textId="08590274">
      <w:pPr>
        <w:pStyle w:val="Heading3"/>
      </w:pPr>
      <w:bookmarkStart w:name="_Toc160892040" w:id="119"/>
      <w:r w:rsidRPr="00BB61B6">
        <w:t>Control access to media containing CUI and maintain accountability for media during transport outside of controlled areas.</w:t>
      </w:r>
      <w:bookmarkEnd w:id="119"/>
    </w:p>
    <w:tbl>
      <w:tblPr>
        <w:tblStyle w:val="TableGrid"/>
        <w:tblW w:w="0" w:type="auto"/>
        <w:tblLook w:val="04A0" w:firstRow="1" w:lastRow="0" w:firstColumn="1" w:lastColumn="0" w:noHBand="0" w:noVBand="1"/>
      </w:tblPr>
      <w:tblGrid>
        <w:gridCol w:w="3308"/>
        <w:gridCol w:w="3309"/>
        <w:gridCol w:w="3463"/>
      </w:tblGrid>
      <w:tr w:rsidRPr="00BB61B6" w:rsidR="00B0255C" w:rsidTr="00696F0D" w14:paraId="6D9606D7" w14:textId="77777777">
        <w:tc>
          <w:tcPr>
            <w:tcW w:w="3308" w:type="dxa"/>
            <w:tcBorders>
              <w:top w:val="nil"/>
              <w:left w:val="nil"/>
              <w:bottom w:val="nil"/>
              <w:right w:val="nil"/>
            </w:tcBorders>
          </w:tcPr>
          <w:p w:rsidRPr="00BB61B6" w:rsidR="00B0255C" w:rsidP="00BB61B6" w:rsidRDefault="00617A3A" w14:paraId="0ACD6532" w14:textId="0600ED04">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617A3A" w14:paraId="04AFE1D2" w14:textId="2BBCA1C6">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6A76E0AC"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96F0D" w14:paraId="71B736BB" w14:textId="77777777">
        <w:tc>
          <w:tcPr>
            <w:tcW w:w="10080" w:type="dxa"/>
            <w:gridSpan w:val="3"/>
            <w:tcBorders>
              <w:top w:val="nil"/>
              <w:left w:val="nil"/>
              <w:bottom w:val="nil"/>
              <w:right w:val="nil"/>
            </w:tcBorders>
          </w:tcPr>
          <w:p w:rsidRPr="00BB61B6" w:rsidR="00B0255C" w:rsidP="00BB61B6" w:rsidRDefault="00B0255C" w14:paraId="2F915693" w14:textId="77777777"/>
          <w:p w:rsidRPr="00BB61B6" w:rsidR="00D30067" w:rsidP="00BB61B6" w:rsidRDefault="00617A3A" w14:paraId="75B3119A" w14:textId="2CABD8A4">
            <w:r w:rsidRPr="00617A3A">
              <w:t xml:space="preserve">Positive accountability for all CUI materials will be enforced outside of controlled areas. Access will be restricted based on the “need-to-know” for all CUI/CDI data. All employees will receive CUI Handling Training via the Annual Security Refresher Training and job aides are provided to users and administrators via the ARIA Group Portal. </w:t>
            </w:r>
          </w:p>
        </w:tc>
      </w:tr>
    </w:tbl>
    <w:p w:rsidRPr="00BB61B6" w:rsidR="00C7475D" w:rsidP="00BB61B6" w:rsidRDefault="00C7475D" w14:paraId="3AB521D5" w14:textId="77777777"/>
    <w:p w:rsidRPr="00BB61B6" w:rsidR="00B0255C" w:rsidP="00BB61B6" w:rsidRDefault="00B0255C" w14:paraId="62EE42FB" w14:textId="2F5AF1C4">
      <w:pPr>
        <w:pStyle w:val="Heading3"/>
      </w:pPr>
      <w:bookmarkStart w:name="_Toc160892041" w:id="120"/>
      <w:r w:rsidRPr="00BB61B6">
        <w:t>Implement cryptographic mechanisms to protect the confidentiality of CUI stored on digital media during transport unless otherwise protected by alternative physical safeguards.</w:t>
      </w:r>
      <w:bookmarkEnd w:id="120"/>
    </w:p>
    <w:tbl>
      <w:tblPr>
        <w:tblStyle w:val="TableGrid"/>
        <w:tblW w:w="0" w:type="auto"/>
        <w:tblLook w:val="04A0" w:firstRow="1" w:lastRow="0" w:firstColumn="1" w:lastColumn="0" w:noHBand="0" w:noVBand="1"/>
      </w:tblPr>
      <w:tblGrid>
        <w:gridCol w:w="3308"/>
        <w:gridCol w:w="3309"/>
        <w:gridCol w:w="3463"/>
      </w:tblGrid>
      <w:tr w:rsidRPr="00BB61B6" w:rsidR="00B0255C" w:rsidTr="00696F0D" w14:paraId="6AF69E1E" w14:textId="77777777">
        <w:tc>
          <w:tcPr>
            <w:tcW w:w="3308" w:type="dxa"/>
            <w:tcBorders>
              <w:top w:val="nil"/>
              <w:left w:val="nil"/>
              <w:bottom w:val="nil"/>
              <w:right w:val="nil"/>
            </w:tcBorders>
          </w:tcPr>
          <w:p w:rsidRPr="00BB61B6" w:rsidR="00B0255C" w:rsidP="00BB61B6" w:rsidRDefault="00081527" w14:paraId="4ED84252" w14:textId="07A55DB0">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081527" w14:paraId="59752964" w14:textId="1C3DD489">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7EC1C6DA"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96F0D" w14:paraId="783F5B04" w14:textId="77777777">
        <w:tc>
          <w:tcPr>
            <w:tcW w:w="10080" w:type="dxa"/>
            <w:gridSpan w:val="3"/>
            <w:tcBorders>
              <w:top w:val="nil"/>
              <w:left w:val="nil"/>
              <w:bottom w:val="nil"/>
              <w:right w:val="nil"/>
            </w:tcBorders>
          </w:tcPr>
          <w:p w:rsidRPr="00BB61B6" w:rsidR="00B0255C" w:rsidP="00BB61B6" w:rsidRDefault="00B0255C" w14:paraId="121CC7BB" w14:textId="77777777"/>
          <w:p w:rsidRPr="00BB61B6" w:rsidR="00696F0D" w:rsidP="00BB61B6" w:rsidRDefault="00081527" w14:paraId="75271AE3" w14:textId="68A80C83">
            <w:pPr>
              <w:pStyle w:val="BodyTextIndent"/>
              <w:tabs>
                <w:tab w:val="left" w:pos="0"/>
                <w:tab w:val="left" w:pos="630"/>
              </w:tabs>
              <w:ind w:left="0"/>
            </w:pPr>
            <w:r w:rsidRPr="00081527">
              <w:rPr>
                <w:rFonts w:eastAsiaTheme="minorEastAsia" w:cstheme="minorBidi"/>
              </w:rPr>
              <w:t>Cryptographic mechanisms will be implemented within the ARIA Group Enterprise Network to include applications which are FIPS 140-2 compliant. Network assets operate in FIPS Mode and AES-256 encryption methods are employed for transmission and storage of data containing CUI.</w:t>
            </w:r>
          </w:p>
        </w:tc>
      </w:tr>
    </w:tbl>
    <w:p w:rsidRPr="00BB61B6" w:rsidR="00B0255C" w:rsidP="00BB61B6" w:rsidRDefault="00B0255C" w14:paraId="31939FAA" w14:textId="77777777">
      <w:pPr>
        <w:pStyle w:val="Header"/>
        <w:rPr>
          <w:szCs w:val="20"/>
        </w:rPr>
      </w:pPr>
    </w:p>
    <w:p w:rsidRPr="00BB61B6" w:rsidR="00B0255C" w:rsidP="00BB61B6" w:rsidRDefault="00696F0D" w14:paraId="0761164D" w14:textId="2B34340F">
      <w:pPr>
        <w:pStyle w:val="Heading3"/>
      </w:pPr>
      <w:bookmarkStart w:name="_Toc160892042" w:id="121"/>
      <w:r w:rsidRPr="00BB61B6">
        <w:t xml:space="preserve">Control the Use of Removable Media </w:t>
      </w:r>
      <w:r w:rsidRPr="00BB61B6" w:rsidR="00413BFF">
        <w:t>on</w:t>
      </w:r>
      <w:r w:rsidRPr="00BB61B6">
        <w:t xml:space="preserve"> System Components</w:t>
      </w:r>
      <w:bookmarkEnd w:id="121"/>
    </w:p>
    <w:tbl>
      <w:tblPr>
        <w:tblStyle w:val="TableGrid"/>
        <w:tblW w:w="0" w:type="auto"/>
        <w:tblLook w:val="04A0" w:firstRow="1" w:lastRow="0" w:firstColumn="1" w:lastColumn="0" w:noHBand="0" w:noVBand="1"/>
      </w:tblPr>
      <w:tblGrid>
        <w:gridCol w:w="3308"/>
        <w:gridCol w:w="3309"/>
        <w:gridCol w:w="3463"/>
      </w:tblGrid>
      <w:tr w:rsidRPr="00BB61B6" w:rsidR="00B0255C" w:rsidTr="774B3F0B" w14:paraId="123B3107" w14:textId="77777777">
        <w:tc>
          <w:tcPr>
            <w:tcW w:w="3308" w:type="dxa"/>
            <w:tcBorders>
              <w:top w:val="nil"/>
              <w:left w:val="nil"/>
              <w:bottom w:val="nil"/>
              <w:right w:val="nil"/>
            </w:tcBorders>
          </w:tcPr>
          <w:p w:rsidRPr="00BB61B6" w:rsidR="00B0255C" w:rsidP="00BB61B6" w:rsidRDefault="00081527" w14:paraId="6ECB9870" w14:textId="72EEA836">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B0255C" w14:paraId="13A3F3C8"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13CBF323"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774B3F0B" w14:paraId="5AD5037B" w14:textId="77777777">
        <w:tc>
          <w:tcPr>
            <w:tcW w:w="10080" w:type="dxa"/>
            <w:gridSpan w:val="3"/>
            <w:tcBorders>
              <w:top w:val="nil"/>
              <w:left w:val="nil"/>
              <w:bottom w:val="nil"/>
              <w:right w:val="nil"/>
            </w:tcBorders>
          </w:tcPr>
          <w:p w:rsidRPr="00BB61B6" w:rsidR="00B0255C" w:rsidP="00BB61B6" w:rsidRDefault="00B0255C" w14:paraId="03D48C93" w14:textId="77777777"/>
          <w:p w:rsidRPr="00BB61B6" w:rsidR="00B0255C" w:rsidP="00BB61B6" w:rsidRDefault="00081527" w14:paraId="7DE87B74" w14:textId="66F0A84A">
            <w:pPr>
              <w:pStyle w:val="BodyTextIndent"/>
              <w:tabs>
                <w:tab w:val="left" w:pos="0"/>
                <w:tab w:val="left" w:pos="630"/>
              </w:tabs>
              <w:ind w:left="0"/>
            </w:pPr>
            <w:r w:rsidRPr="00081527">
              <w:rPr>
                <w:rFonts w:eastAsiaTheme="minorEastAsia" w:cstheme="minorBidi"/>
              </w:rPr>
              <w:t>All removable media on system components shall be disabled.  ARIA Group users are not authorized to use unencrypted removable hard drives, thumb drives or other personally procured data storage devices. All requests for encrypted drives are submitted via ticket request and procured by IT after ARIA Group approval.</w:t>
            </w:r>
          </w:p>
        </w:tc>
      </w:tr>
    </w:tbl>
    <w:p w:rsidRPr="00BB61B6" w:rsidR="00B0255C" w:rsidP="00BB61B6" w:rsidRDefault="00B0255C" w14:paraId="38F366B7" w14:textId="77777777">
      <w:pPr>
        <w:pStyle w:val="Header"/>
        <w:rPr>
          <w:szCs w:val="20"/>
        </w:rPr>
      </w:pPr>
    </w:p>
    <w:p w:rsidRPr="00BB61B6" w:rsidR="00B0255C" w:rsidP="00BB61B6" w:rsidRDefault="00B0255C" w14:paraId="6CB85CEF" w14:textId="05AEF6BB">
      <w:pPr>
        <w:pStyle w:val="Heading3"/>
      </w:pPr>
      <w:bookmarkStart w:name="_Toc160892043" w:id="122"/>
      <w:r w:rsidRPr="00BB61B6">
        <w:t>Prohibit the use of portable storage devices when such devices have no identifiable owner.</w:t>
      </w:r>
      <w:bookmarkEnd w:id="122"/>
    </w:p>
    <w:tbl>
      <w:tblPr>
        <w:tblStyle w:val="TableGrid"/>
        <w:tblW w:w="0" w:type="auto"/>
        <w:tblLook w:val="04A0" w:firstRow="1" w:lastRow="0" w:firstColumn="1" w:lastColumn="0" w:noHBand="0" w:noVBand="1"/>
      </w:tblPr>
      <w:tblGrid>
        <w:gridCol w:w="3308"/>
        <w:gridCol w:w="3309"/>
        <w:gridCol w:w="3463"/>
      </w:tblGrid>
      <w:tr w:rsidRPr="00BB61B6" w:rsidR="00B0255C" w:rsidTr="00A83B2A" w14:paraId="7B2D0540" w14:textId="77777777">
        <w:tc>
          <w:tcPr>
            <w:tcW w:w="3308" w:type="dxa"/>
            <w:tcBorders>
              <w:top w:val="nil"/>
              <w:left w:val="nil"/>
              <w:bottom w:val="nil"/>
              <w:right w:val="nil"/>
            </w:tcBorders>
          </w:tcPr>
          <w:p w:rsidRPr="00BB61B6" w:rsidR="00B0255C" w:rsidP="00BB61B6" w:rsidRDefault="00081527" w14:paraId="559EDCC2" w14:textId="6467D40A">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081527" w14:paraId="4A87D877" w14:textId="6458DC8C">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58882CD6"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A83B2A" w14:paraId="48DAF98C" w14:textId="77777777">
        <w:tc>
          <w:tcPr>
            <w:tcW w:w="10080" w:type="dxa"/>
            <w:gridSpan w:val="3"/>
            <w:tcBorders>
              <w:top w:val="nil"/>
              <w:left w:val="nil"/>
              <w:bottom w:val="nil"/>
              <w:right w:val="nil"/>
            </w:tcBorders>
          </w:tcPr>
          <w:p w:rsidRPr="00BB61B6" w:rsidR="00B0255C" w:rsidP="00BB61B6" w:rsidRDefault="00B0255C" w14:paraId="092F5D97" w14:textId="77777777"/>
          <w:p w:rsidRPr="00BB61B6" w:rsidR="00A83B2A" w:rsidP="00BB61B6" w:rsidRDefault="000F186D" w14:paraId="79262EB6" w14:textId="63FFD4B9">
            <w:pPr>
              <w:pStyle w:val="BodyTextIndent"/>
              <w:tabs>
                <w:tab w:val="left" w:pos="0"/>
                <w:tab w:val="left" w:pos="630"/>
              </w:tabs>
              <w:ind w:left="0"/>
            </w:pPr>
            <w:r w:rsidRPr="000F186D">
              <w:rPr>
                <w:rFonts w:eastAsiaTheme="minorEastAsia" w:cstheme="minorBidi"/>
              </w:rPr>
              <w:t>Portable storage devices which are not approved encrypted ARIA Group or IT assets are not authorized for use within the ARIA Group Enterprise Network will be prohibited via both company policies and Intune policies. The policy shall be promogulated to users via the Annual Security Refresher Training.</w:t>
            </w:r>
          </w:p>
        </w:tc>
      </w:tr>
    </w:tbl>
    <w:p w:rsidRPr="00BB61B6" w:rsidR="00B0255C" w:rsidP="00BB61B6" w:rsidRDefault="00B0255C" w14:paraId="13A44C66" w14:textId="77777777">
      <w:pPr>
        <w:pStyle w:val="Header"/>
        <w:rPr>
          <w:szCs w:val="20"/>
        </w:rPr>
      </w:pPr>
    </w:p>
    <w:p w:rsidRPr="00BB61B6" w:rsidR="00B0255C" w:rsidP="00BB61B6" w:rsidRDefault="00B0255C" w14:paraId="2113A50C" w14:textId="4D479B56">
      <w:pPr>
        <w:pStyle w:val="Heading3"/>
      </w:pPr>
      <w:bookmarkStart w:name="_Toc160892044" w:id="123"/>
      <w:r w:rsidRPr="00BB61B6">
        <w:t xml:space="preserve">Protect the </w:t>
      </w:r>
      <w:r w:rsidRPr="00BB61B6" w:rsidR="00A83B2A">
        <w:t>Confidentiality of Backup CUI at Storage Locations</w:t>
      </w:r>
      <w:bookmarkEnd w:id="123"/>
    </w:p>
    <w:tbl>
      <w:tblPr>
        <w:tblStyle w:val="TableGrid"/>
        <w:tblW w:w="0" w:type="auto"/>
        <w:tblLook w:val="04A0" w:firstRow="1" w:lastRow="0" w:firstColumn="1" w:lastColumn="0" w:noHBand="0" w:noVBand="1"/>
      </w:tblPr>
      <w:tblGrid>
        <w:gridCol w:w="3308"/>
        <w:gridCol w:w="3309"/>
        <w:gridCol w:w="3463"/>
      </w:tblGrid>
      <w:tr w:rsidRPr="00BB61B6" w:rsidR="00B0255C" w:rsidTr="00A83B2A" w14:paraId="4FA9B049" w14:textId="77777777">
        <w:tc>
          <w:tcPr>
            <w:tcW w:w="3308" w:type="dxa"/>
            <w:tcBorders>
              <w:top w:val="nil"/>
              <w:left w:val="nil"/>
              <w:bottom w:val="nil"/>
              <w:right w:val="nil"/>
            </w:tcBorders>
          </w:tcPr>
          <w:p w:rsidRPr="00BB61B6" w:rsidR="00B0255C" w:rsidP="00BB61B6" w:rsidRDefault="000F186D" w14:paraId="2B3ACB66" w14:textId="61126FA2">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081527" w14:paraId="0999C81F" w14:textId="06DACF3B">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6B9F0C59"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A83B2A" w14:paraId="1638C416" w14:textId="77777777">
        <w:tc>
          <w:tcPr>
            <w:tcW w:w="10080" w:type="dxa"/>
            <w:gridSpan w:val="3"/>
            <w:tcBorders>
              <w:top w:val="nil"/>
              <w:left w:val="nil"/>
              <w:bottom w:val="nil"/>
              <w:right w:val="nil"/>
            </w:tcBorders>
          </w:tcPr>
          <w:p w:rsidRPr="00BB61B6" w:rsidR="00B0255C" w:rsidP="00BB61B6" w:rsidRDefault="00B0255C" w14:paraId="3BDCC766" w14:textId="77777777"/>
          <w:p w:rsidRPr="00BB61B6" w:rsidR="00A83B2A" w:rsidP="00BB61B6" w:rsidRDefault="00C43A77" w14:paraId="1FDA5698" w14:textId="13DBAB3B">
            <w:r w:rsidRPr="00C43A77">
              <w:t>All backups are encrypted and secured digitally in ARIA Group’s Irvine data center with very restrictive physical and logical access controls in place to ensure access to ARIA Group data is limited to required personnel. ARIA Group backups are encrypted in transit and at rest</w:t>
            </w:r>
            <w:r>
              <w:t xml:space="preserve">, and access controlled. </w:t>
            </w:r>
          </w:p>
        </w:tc>
      </w:tr>
    </w:tbl>
    <w:p w:rsidRPr="00BB61B6" w:rsidR="00C7475D" w:rsidP="00BB61B6" w:rsidRDefault="00C7475D" w14:paraId="6AE216CD" w14:textId="77777777"/>
    <w:p w:rsidRPr="00BB61B6" w:rsidR="00B0255C" w:rsidP="00BB61B6" w:rsidRDefault="00B0255C" w14:paraId="6955DA03" w14:textId="4CC2DE97">
      <w:pPr>
        <w:pStyle w:val="Heading2"/>
        <w:rPr>
          <w:szCs w:val="20"/>
        </w:rPr>
      </w:pPr>
      <w:bookmarkStart w:name="_Toc160892045" w:id="124"/>
      <w:r w:rsidRPr="00BB61B6">
        <w:t>Personnel Security</w:t>
      </w:r>
      <w:bookmarkEnd w:id="124"/>
    </w:p>
    <w:p w:rsidRPr="00BB61B6" w:rsidR="00B0255C" w:rsidP="00BB61B6" w:rsidRDefault="00B0255C" w14:paraId="25B2961B" w14:textId="6FC10A2D">
      <w:pPr>
        <w:pStyle w:val="Heading3"/>
      </w:pPr>
      <w:bookmarkStart w:name="_Toc160892046" w:id="125"/>
      <w:r w:rsidRPr="00BB61B6">
        <w:t xml:space="preserve">Screen </w:t>
      </w:r>
      <w:r w:rsidRPr="00BB61B6" w:rsidR="00A83B2A">
        <w:t xml:space="preserve">Individuals Prior to Authorizing Access to Organizational Systems Containing </w:t>
      </w:r>
      <w:r w:rsidRPr="00BB61B6">
        <w:t>CUI</w:t>
      </w:r>
      <w:bookmarkEnd w:id="125"/>
    </w:p>
    <w:tbl>
      <w:tblPr>
        <w:tblStyle w:val="TableGrid"/>
        <w:tblW w:w="0" w:type="auto"/>
        <w:tblLook w:val="04A0" w:firstRow="1" w:lastRow="0" w:firstColumn="1" w:lastColumn="0" w:noHBand="0" w:noVBand="1"/>
      </w:tblPr>
      <w:tblGrid>
        <w:gridCol w:w="3308"/>
        <w:gridCol w:w="3309"/>
        <w:gridCol w:w="3463"/>
      </w:tblGrid>
      <w:tr w:rsidRPr="00BB61B6" w:rsidR="00B0255C" w:rsidTr="00A83B2A" w14:paraId="17219BDB" w14:textId="77777777">
        <w:tc>
          <w:tcPr>
            <w:tcW w:w="3308" w:type="dxa"/>
            <w:tcBorders>
              <w:top w:val="nil"/>
              <w:left w:val="nil"/>
              <w:bottom w:val="nil"/>
              <w:right w:val="nil"/>
            </w:tcBorders>
          </w:tcPr>
          <w:p w:rsidRPr="00BB61B6" w:rsidR="00B0255C" w:rsidP="00BB61B6" w:rsidRDefault="003D365F" w14:paraId="4E39C91B" w14:textId="4B1FEA11">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3D365F" w14:paraId="19E4EE52" w14:textId="33A87E47">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7E978DA3"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A83B2A" w14:paraId="4D8EBB08" w14:textId="77777777">
        <w:tc>
          <w:tcPr>
            <w:tcW w:w="10080" w:type="dxa"/>
            <w:gridSpan w:val="3"/>
            <w:tcBorders>
              <w:top w:val="nil"/>
              <w:left w:val="nil"/>
              <w:bottom w:val="nil"/>
              <w:right w:val="nil"/>
            </w:tcBorders>
          </w:tcPr>
          <w:p w:rsidRPr="00BB61B6" w:rsidR="00B0255C" w:rsidP="00BB61B6" w:rsidRDefault="00B0255C" w14:paraId="7F64DAED" w14:textId="77777777"/>
          <w:p w:rsidRPr="00BB61B6" w:rsidR="00A83B2A" w:rsidP="00BB61B6" w:rsidRDefault="009A2FA5" w14:paraId="5B2FA30B" w14:textId="188F9C04">
            <w:r w:rsidRPr="009A2FA5">
              <w:t>ARIA Group employees undergo pre-employment background investigations. ARIA Group background screening reports are stored by Human Resources.</w:t>
            </w:r>
          </w:p>
        </w:tc>
      </w:tr>
    </w:tbl>
    <w:p w:rsidRPr="00BB61B6" w:rsidR="00A83B2A" w:rsidP="00BB61B6" w:rsidRDefault="00A83B2A" w14:paraId="77A9FA2B" w14:textId="17C37C02">
      <w:pPr>
        <w:pStyle w:val="Header"/>
        <w:rPr>
          <w:szCs w:val="20"/>
        </w:rPr>
      </w:pPr>
    </w:p>
    <w:p w:rsidRPr="00BB61B6" w:rsidR="00B0255C" w:rsidP="00BB61B6" w:rsidRDefault="00B0255C" w14:paraId="4EEF42C6" w14:textId="5BB05D2D">
      <w:pPr>
        <w:pStyle w:val="Heading3"/>
      </w:pPr>
      <w:bookmarkStart w:name="_Toc160892047" w:id="126"/>
      <w:r w:rsidRPr="00BB61B6">
        <w:t>Ensure that organizational systems containing CUI are protected during and after personnel actions such as terminations and transfers.</w:t>
      </w:r>
      <w:bookmarkEnd w:id="126"/>
    </w:p>
    <w:tbl>
      <w:tblPr>
        <w:tblStyle w:val="TableGrid"/>
        <w:tblW w:w="0" w:type="auto"/>
        <w:tblLook w:val="04A0" w:firstRow="1" w:lastRow="0" w:firstColumn="1" w:lastColumn="0" w:noHBand="0" w:noVBand="1"/>
      </w:tblPr>
      <w:tblGrid>
        <w:gridCol w:w="3308"/>
        <w:gridCol w:w="3309"/>
        <w:gridCol w:w="3463"/>
      </w:tblGrid>
      <w:tr w:rsidRPr="00BB61B6" w:rsidR="00B0255C" w:rsidTr="00A83B2A" w14:paraId="641FE205" w14:textId="77777777">
        <w:tc>
          <w:tcPr>
            <w:tcW w:w="3308" w:type="dxa"/>
            <w:tcBorders>
              <w:top w:val="nil"/>
              <w:left w:val="nil"/>
              <w:bottom w:val="nil"/>
              <w:right w:val="nil"/>
            </w:tcBorders>
          </w:tcPr>
          <w:p w:rsidRPr="00BB61B6" w:rsidR="00B0255C" w:rsidP="00BB61B6" w:rsidRDefault="009A2FA5" w14:paraId="2659A9F2" w14:textId="1967DD98">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9A2FA5" w14:paraId="58D96DC6" w14:textId="5A39E514">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28551C00"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A83B2A" w14:paraId="0B148FE1" w14:textId="77777777">
        <w:tc>
          <w:tcPr>
            <w:tcW w:w="10080" w:type="dxa"/>
            <w:gridSpan w:val="3"/>
            <w:tcBorders>
              <w:top w:val="nil"/>
              <w:left w:val="nil"/>
              <w:bottom w:val="nil"/>
              <w:right w:val="nil"/>
            </w:tcBorders>
          </w:tcPr>
          <w:p w:rsidRPr="00BB61B6" w:rsidR="00B0255C" w:rsidP="00BB61B6" w:rsidRDefault="00B0255C" w14:paraId="362ED899" w14:textId="77777777"/>
          <w:p w:rsidRPr="00BB61B6" w:rsidR="00A83B2A" w:rsidP="00BB61B6" w:rsidRDefault="009A2FA5" w14:paraId="3E3825F2" w14:textId="6B53AC61">
            <w:r w:rsidRPr="009A2FA5">
              <w:t>All employee actions will be tracked by AOS, and access is immediately revoked by IT System Administrators for users who depart the organization upon formal notification. For users who transfer to another group/project, an IT ticket shall be submitted by their manager, a review of the user’s access is conducted, and any unneeded access is removed prior to their new assignment. Personnel shall be required to sign ARIA Group forms attesting to no longer having Information Assets such as CUI or storage devices in their possession or custody when leaving ARIA Group.</w:t>
            </w:r>
          </w:p>
        </w:tc>
      </w:tr>
    </w:tbl>
    <w:p w:rsidRPr="00BB61B6" w:rsidR="00B0255C" w:rsidP="00BB61B6" w:rsidRDefault="00B0255C" w14:paraId="2EE071D9" w14:textId="77777777"/>
    <w:p w:rsidRPr="00BB61B6" w:rsidR="00B0255C" w:rsidP="00BB61B6" w:rsidRDefault="00B0255C" w14:paraId="737C53C4" w14:textId="77777777">
      <w:pPr>
        <w:pStyle w:val="Heading2"/>
        <w:rPr>
          <w:szCs w:val="20"/>
        </w:rPr>
      </w:pPr>
      <w:bookmarkStart w:name="_Toc160892048" w:id="127"/>
      <w:r w:rsidRPr="00BB61B6">
        <w:t>Physical Protection</w:t>
      </w:r>
      <w:bookmarkEnd w:id="127"/>
    </w:p>
    <w:p w:rsidRPr="00BB61B6" w:rsidR="00B0255C" w:rsidP="00BB61B6" w:rsidRDefault="00B0255C" w14:paraId="25991FE0" w14:textId="77777777">
      <w:pPr>
        <w:pStyle w:val="Heading3"/>
      </w:pPr>
      <w:bookmarkStart w:name="_Toc160892049" w:id="128"/>
      <w:r w:rsidRPr="00BB61B6">
        <w:t>Limit physical access to organizational systems, equipment, and the respective operating environments to authorized individuals.</w:t>
      </w:r>
      <w:bookmarkEnd w:id="128"/>
    </w:p>
    <w:tbl>
      <w:tblPr>
        <w:tblStyle w:val="TableGrid"/>
        <w:tblW w:w="0" w:type="auto"/>
        <w:tblLook w:val="04A0" w:firstRow="1" w:lastRow="0" w:firstColumn="1" w:lastColumn="0" w:noHBand="0" w:noVBand="1"/>
      </w:tblPr>
      <w:tblGrid>
        <w:gridCol w:w="3308"/>
        <w:gridCol w:w="3309"/>
        <w:gridCol w:w="3463"/>
      </w:tblGrid>
      <w:tr w:rsidRPr="00BB61B6" w:rsidR="00B0255C" w:rsidTr="006B4062" w14:paraId="488348D8" w14:textId="77777777">
        <w:tc>
          <w:tcPr>
            <w:tcW w:w="3308" w:type="dxa"/>
            <w:tcBorders>
              <w:top w:val="nil"/>
              <w:left w:val="nil"/>
              <w:bottom w:val="nil"/>
              <w:right w:val="nil"/>
            </w:tcBorders>
          </w:tcPr>
          <w:p w:rsidRPr="00BB61B6" w:rsidR="00B0255C" w:rsidP="00BB61B6" w:rsidRDefault="00B0255C" w14:paraId="0F94754E"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4D64E45D"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32999203"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B4062" w14:paraId="3EC6F834" w14:textId="77777777">
        <w:tc>
          <w:tcPr>
            <w:tcW w:w="10080" w:type="dxa"/>
            <w:gridSpan w:val="3"/>
            <w:tcBorders>
              <w:top w:val="nil"/>
              <w:left w:val="nil"/>
              <w:bottom w:val="nil"/>
              <w:right w:val="nil"/>
            </w:tcBorders>
          </w:tcPr>
          <w:p w:rsidRPr="00BB61B6" w:rsidR="00B0255C" w:rsidP="00BB61B6" w:rsidRDefault="00B0255C" w14:paraId="6F8E5272" w14:textId="77777777"/>
          <w:p w:rsidRPr="00BB61B6" w:rsidR="006B4062" w:rsidP="00BB61B6" w:rsidRDefault="003D365F" w14:paraId="41FDC04C" w14:textId="2AEC5515">
            <w:r w:rsidRPr="003D365F">
              <w:t>Physical access to ARIA Group’s servers and communications equipment is limited to authorized individuals employed by ARIA Group. Any unauthorized personnel must be logged at reception and be supervised by an authorized ARIA escort.</w:t>
            </w:r>
          </w:p>
        </w:tc>
      </w:tr>
    </w:tbl>
    <w:p w:rsidRPr="00BB61B6" w:rsidR="00B0255C" w:rsidP="00BB61B6" w:rsidRDefault="00B0255C" w14:paraId="722CBF80" w14:textId="77777777">
      <w:pPr>
        <w:pStyle w:val="Header"/>
        <w:rPr>
          <w:szCs w:val="20"/>
        </w:rPr>
      </w:pPr>
    </w:p>
    <w:p w:rsidRPr="00BB61B6" w:rsidR="00B0255C" w:rsidP="00BB61B6" w:rsidRDefault="00B0255C" w14:paraId="39BB7ED2" w14:textId="21E511E6">
      <w:pPr>
        <w:pStyle w:val="Heading3"/>
      </w:pPr>
      <w:bookmarkStart w:name="_Toc160892050" w:id="129"/>
      <w:r w:rsidRPr="00BB61B6">
        <w:t>Protect and monitor the physical facility and support infrastructure for organizational systems.</w:t>
      </w:r>
      <w:bookmarkEnd w:id="129"/>
    </w:p>
    <w:tbl>
      <w:tblPr>
        <w:tblStyle w:val="TableGrid"/>
        <w:tblW w:w="0" w:type="auto"/>
        <w:tblLook w:val="04A0" w:firstRow="1" w:lastRow="0" w:firstColumn="1" w:lastColumn="0" w:noHBand="0" w:noVBand="1"/>
      </w:tblPr>
      <w:tblGrid>
        <w:gridCol w:w="3308"/>
        <w:gridCol w:w="3309"/>
        <w:gridCol w:w="3463"/>
      </w:tblGrid>
      <w:tr w:rsidRPr="00BB61B6" w:rsidR="00B0255C" w:rsidTr="006B4062" w14:paraId="0D510398" w14:textId="77777777">
        <w:tc>
          <w:tcPr>
            <w:tcW w:w="3308" w:type="dxa"/>
            <w:tcBorders>
              <w:top w:val="nil"/>
              <w:left w:val="nil"/>
              <w:bottom w:val="nil"/>
              <w:right w:val="nil"/>
            </w:tcBorders>
          </w:tcPr>
          <w:p w:rsidRPr="00BB61B6" w:rsidR="00B0255C" w:rsidP="00BB61B6" w:rsidRDefault="00B0255C" w14:paraId="50AA7AA0"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372F2AE9"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278DFDDE"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B4062" w14:paraId="4322BE93" w14:textId="77777777">
        <w:tc>
          <w:tcPr>
            <w:tcW w:w="10080" w:type="dxa"/>
            <w:gridSpan w:val="3"/>
            <w:tcBorders>
              <w:top w:val="nil"/>
              <w:left w:val="nil"/>
              <w:bottom w:val="nil"/>
              <w:right w:val="nil"/>
            </w:tcBorders>
          </w:tcPr>
          <w:p w:rsidRPr="00BB61B6" w:rsidR="00B0255C" w:rsidP="00BB61B6" w:rsidRDefault="00B0255C" w14:paraId="78039ECE" w14:textId="77777777"/>
          <w:p w:rsidRPr="00BB61B6" w:rsidR="006B4062" w:rsidP="00BB61B6" w:rsidRDefault="00226D57" w14:paraId="3DF034B4" w14:textId="607467A2">
            <w:r w:rsidRPr="00226D57">
              <w:t xml:space="preserve">ARIA Group has various physical security and access control measures in place in all facilities (e.g., alarms, cameras, cypher locks, and digital access control systems) which provide a layered approach to facility security. Alarm codes are issued to select personnel who are entrusted with after-hours/non-standard access. </w:t>
            </w:r>
          </w:p>
        </w:tc>
      </w:tr>
    </w:tbl>
    <w:p w:rsidRPr="00BB61B6" w:rsidR="006B4062" w:rsidP="00BB61B6" w:rsidRDefault="006B4062" w14:paraId="26F5D76F" w14:textId="4709A002">
      <w:pPr>
        <w:pStyle w:val="Header"/>
        <w:rPr>
          <w:szCs w:val="20"/>
        </w:rPr>
      </w:pPr>
    </w:p>
    <w:p w:rsidRPr="00BB61B6" w:rsidR="00B0255C" w:rsidP="00BB61B6" w:rsidRDefault="006B4062" w14:paraId="4056827C" w14:textId="441F3CAC">
      <w:pPr>
        <w:pStyle w:val="Heading3"/>
      </w:pPr>
      <w:bookmarkStart w:name="_Toc160892051" w:id="130"/>
      <w:r w:rsidRPr="00BB61B6">
        <w:t>Escort Visitors and Monitor Visitor Activity</w:t>
      </w:r>
      <w:bookmarkEnd w:id="130"/>
    </w:p>
    <w:tbl>
      <w:tblPr>
        <w:tblStyle w:val="TableGrid"/>
        <w:tblW w:w="0" w:type="auto"/>
        <w:tblLook w:val="04A0" w:firstRow="1" w:lastRow="0" w:firstColumn="1" w:lastColumn="0" w:noHBand="0" w:noVBand="1"/>
      </w:tblPr>
      <w:tblGrid>
        <w:gridCol w:w="3308"/>
        <w:gridCol w:w="3309"/>
        <w:gridCol w:w="3463"/>
      </w:tblGrid>
      <w:tr w:rsidRPr="00BB61B6" w:rsidR="00B0255C" w:rsidTr="006B4062" w14:paraId="5ED49CB5" w14:textId="77777777">
        <w:tc>
          <w:tcPr>
            <w:tcW w:w="3308" w:type="dxa"/>
            <w:tcBorders>
              <w:top w:val="nil"/>
              <w:left w:val="nil"/>
              <w:bottom w:val="nil"/>
              <w:right w:val="nil"/>
            </w:tcBorders>
          </w:tcPr>
          <w:p w:rsidRPr="00BB61B6" w:rsidR="00B0255C" w:rsidP="00BB61B6" w:rsidRDefault="00B0255C" w14:paraId="7DD71506"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3F4E8775"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42AF6C25"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B4062" w14:paraId="537D85A3" w14:textId="77777777">
        <w:tc>
          <w:tcPr>
            <w:tcW w:w="10080" w:type="dxa"/>
            <w:gridSpan w:val="3"/>
            <w:tcBorders>
              <w:top w:val="nil"/>
              <w:left w:val="nil"/>
              <w:bottom w:val="nil"/>
              <w:right w:val="nil"/>
            </w:tcBorders>
          </w:tcPr>
          <w:p w:rsidRPr="00BB61B6" w:rsidR="00B0255C" w:rsidP="00BB61B6" w:rsidRDefault="00B0255C" w14:paraId="1D8CC0B8" w14:textId="77777777"/>
          <w:p w:rsidRPr="00BB61B6" w:rsidR="006B4062" w:rsidP="0063373D" w:rsidRDefault="00226D57" w14:paraId="3BCA1B13" w14:textId="4AEFBE3C">
            <w:r w:rsidRPr="00226D57">
              <w:t>All visitors must sign into a visitor logbook and are escorted by permanently assigned staff and appropriately badged prior to gaining access to a facility. Any maintenance from vendors is observed by permanently assigned staff and suspicious activities are reported immediately to facilities.</w:t>
            </w:r>
          </w:p>
        </w:tc>
      </w:tr>
    </w:tbl>
    <w:p w:rsidRPr="00BB61B6" w:rsidR="00D30067" w:rsidP="00BB61B6" w:rsidRDefault="00D30067" w14:paraId="74367B5B" w14:textId="1D2B1DF6">
      <w:pPr>
        <w:spacing w:after="160" w:line="259" w:lineRule="auto"/>
        <w:jc w:val="left"/>
        <w:rPr>
          <w:rFonts w:eastAsiaTheme="majorEastAsia" w:cstheme="majorBidi"/>
          <w:i/>
          <w:color w:val="033395"/>
          <w:szCs w:val="24"/>
        </w:rPr>
      </w:pPr>
    </w:p>
    <w:p w:rsidRPr="00BB61B6" w:rsidR="00B0255C" w:rsidP="00BB61B6" w:rsidRDefault="006B4062" w14:paraId="7538335D" w14:textId="73AAA2DA">
      <w:pPr>
        <w:pStyle w:val="Heading3"/>
      </w:pPr>
      <w:bookmarkStart w:name="_Toc160892052" w:id="131"/>
      <w:r w:rsidRPr="00BB61B6">
        <w:t>Maintain Audit Logs of Physical Access</w:t>
      </w:r>
      <w:bookmarkEnd w:id="131"/>
    </w:p>
    <w:tbl>
      <w:tblPr>
        <w:tblStyle w:val="TableGrid"/>
        <w:tblW w:w="0" w:type="auto"/>
        <w:tblLook w:val="04A0" w:firstRow="1" w:lastRow="0" w:firstColumn="1" w:lastColumn="0" w:noHBand="0" w:noVBand="1"/>
      </w:tblPr>
      <w:tblGrid>
        <w:gridCol w:w="3308"/>
        <w:gridCol w:w="3309"/>
        <w:gridCol w:w="3463"/>
      </w:tblGrid>
      <w:tr w:rsidRPr="00BB61B6" w:rsidR="00B0255C" w:rsidTr="006B4062" w14:paraId="7A749411" w14:textId="77777777">
        <w:tc>
          <w:tcPr>
            <w:tcW w:w="3308" w:type="dxa"/>
            <w:tcBorders>
              <w:top w:val="nil"/>
              <w:left w:val="nil"/>
              <w:bottom w:val="nil"/>
              <w:right w:val="nil"/>
            </w:tcBorders>
          </w:tcPr>
          <w:p w:rsidRPr="00BB61B6" w:rsidR="00B0255C" w:rsidP="00BB61B6" w:rsidRDefault="00B0255C" w14:paraId="086A6C02"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75BE3109"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1C6C1BD6"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B4062" w14:paraId="11CF404B" w14:textId="77777777">
        <w:tc>
          <w:tcPr>
            <w:tcW w:w="10080" w:type="dxa"/>
            <w:gridSpan w:val="3"/>
            <w:tcBorders>
              <w:top w:val="nil"/>
              <w:left w:val="nil"/>
              <w:bottom w:val="nil"/>
              <w:right w:val="nil"/>
            </w:tcBorders>
          </w:tcPr>
          <w:p w:rsidRPr="00BB61B6" w:rsidR="00B0255C" w:rsidP="00BB61B6" w:rsidRDefault="00B0255C" w14:paraId="65613A46" w14:textId="77777777"/>
          <w:p w:rsidRPr="00BB61B6" w:rsidR="006B4062" w:rsidP="00BB61B6" w:rsidRDefault="00226D57" w14:paraId="5E05710F" w14:textId="13527320">
            <w:r w:rsidRPr="00226D57">
              <w:t>All physical access logs are maintained digitally for at least &lt;&gt; days.</w:t>
            </w:r>
          </w:p>
        </w:tc>
      </w:tr>
    </w:tbl>
    <w:p w:rsidRPr="00BB61B6" w:rsidR="00B0255C" w:rsidP="00BB61B6" w:rsidRDefault="00B0255C" w14:paraId="56E229AD" w14:textId="77777777">
      <w:pPr>
        <w:pStyle w:val="Header"/>
        <w:rPr>
          <w:szCs w:val="20"/>
        </w:rPr>
      </w:pPr>
    </w:p>
    <w:p w:rsidRPr="00BB61B6" w:rsidR="00B0255C" w:rsidP="00BB61B6" w:rsidRDefault="006B4062" w14:paraId="3D65C709" w14:textId="57DA2D9F">
      <w:pPr>
        <w:pStyle w:val="Heading3"/>
      </w:pPr>
      <w:bookmarkStart w:name="_Toc160892053" w:id="132"/>
      <w:r w:rsidRPr="00BB61B6">
        <w:t>Control and Manage Physical Access Devices</w:t>
      </w:r>
      <w:bookmarkEnd w:id="132"/>
    </w:p>
    <w:tbl>
      <w:tblPr>
        <w:tblStyle w:val="TableGrid"/>
        <w:tblW w:w="0" w:type="auto"/>
        <w:tblLook w:val="04A0" w:firstRow="1" w:lastRow="0" w:firstColumn="1" w:lastColumn="0" w:noHBand="0" w:noVBand="1"/>
      </w:tblPr>
      <w:tblGrid>
        <w:gridCol w:w="3308"/>
        <w:gridCol w:w="3309"/>
        <w:gridCol w:w="3463"/>
      </w:tblGrid>
      <w:tr w:rsidRPr="00BB61B6" w:rsidR="00B0255C" w:rsidTr="006B4062" w14:paraId="79FE8BCA" w14:textId="77777777">
        <w:tc>
          <w:tcPr>
            <w:tcW w:w="3308" w:type="dxa"/>
            <w:tcBorders>
              <w:top w:val="nil"/>
              <w:left w:val="nil"/>
              <w:bottom w:val="nil"/>
              <w:right w:val="nil"/>
            </w:tcBorders>
          </w:tcPr>
          <w:p w:rsidRPr="00BB61B6" w:rsidR="00B0255C" w:rsidP="00BB61B6" w:rsidRDefault="00B0255C" w14:paraId="5D1E4427"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6D29700C"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69BC5B11"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976628" w14:paraId="1081A210" w14:textId="77777777">
        <w:trPr>
          <w:trHeight w:val="477"/>
        </w:trPr>
        <w:tc>
          <w:tcPr>
            <w:tcW w:w="10080" w:type="dxa"/>
            <w:gridSpan w:val="3"/>
            <w:tcBorders>
              <w:top w:val="nil"/>
              <w:left w:val="nil"/>
              <w:bottom w:val="nil"/>
              <w:right w:val="nil"/>
            </w:tcBorders>
          </w:tcPr>
          <w:p w:rsidRPr="00BB61B6" w:rsidR="00B0255C" w:rsidP="00BB61B6" w:rsidRDefault="00B0255C" w14:paraId="3545C4D0" w14:textId="77777777"/>
          <w:p w:rsidRPr="00BB61B6" w:rsidR="006B4062" w:rsidP="00BB61B6" w:rsidRDefault="00FA5029" w14:paraId="509C1FED" w14:textId="12533D21">
            <w:r w:rsidRPr="00FA5029">
              <w:t>All physical access controls for devices are limited to ARIA Group personnel. Only authorized ARIA Group have physical access devices allowing access to ARIA Group facilities. The production manager maintains an inventory of personnel who have a physical access device, such as a digital keycard or brass key.</w:t>
            </w:r>
          </w:p>
        </w:tc>
      </w:tr>
    </w:tbl>
    <w:p w:rsidRPr="00BB61B6" w:rsidR="00B0255C" w:rsidP="00BB61B6" w:rsidRDefault="00B0255C" w14:paraId="583306EB" w14:textId="77777777">
      <w:pPr>
        <w:pStyle w:val="Header"/>
        <w:rPr>
          <w:szCs w:val="20"/>
        </w:rPr>
      </w:pPr>
    </w:p>
    <w:p w:rsidRPr="00BB61B6" w:rsidR="00B0255C" w:rsidP="00BB61B6" w:rsidRDefault="00B0255C" w14:paraId="389D4DAC" w14:textId="633A0FDB">
      <w:pPr>
        <w:pStyle w:val="Heading3"/>
      </w:pPr>
      <w:bookmarkStart w:name="_Toc160892054" w:id="133"/>
      <w:r w:rsidRPr="00BB61B6">
        <w:t xml:space="preserve">Enforce </w:t>
      </w:r>
      <w:r w:rsidRPr="00BB61B6" w:rsidR="006B4062">
        <w:t xml:space="preserve">Safeguarding Measures </w:t>
      </w:r>
      <w:r w:rsidRPr="00BB61B6">
        <w:t xml:space="preserve">for CUI at </w:t>
      </w:r>
      <w:r w:rsidRPr="00BB61B6" w:rsidR="006B4062">
        <w:t>Alternate Work Sites</w:t>
      </w:r>
      <w:bookmarkEnd w:id="133"/>
    </w:p>
    <w:tbl>
      <w:tblPr>
        <w:tblStyle w:val="TableGrid"/>
        <w:tblW w:w="0" w:type="auto"/>
        <w:tblLook w:val="04A0" w:firstRow="1" w:lastRow="0" w:firstColumn="1" w:lastColumn="0" w:noHBand="0" w:noVBand="1"/>
      </w:tblPr>
      <w:tblGrid>
        <w:gridCol w:w="3308"/>
        <w:gridCol w:w="3309"/>
        <w:gridCol w:w="3463"/>
      </w:tblGrid>
      <w:tr w:rsidRPr="00BB61B6" w:rsidR="00B0255C" w:rsidTr="006B4062" w14:paraId="032792F2" w14:textId="77777777">
        <w:tc>
          <w:tcPr>
            <w:tcW w:w="3308" w:type="dxa"/>
            <w:tcBorders>
              <w:top w:val="nil"/>
              <w:left w:val="nil"/>
              <w:bottom w:val="nil"/>
              <w:right w:val="nil"/>
            </w:tcBorders>
          </w:tcPr>
          <w:p w:rsidRPr="00BB61B6" w:rsidR="00B0255C" w:rsidP="00BB61B6" w:rsidRDefault="00FA5029" w14:paraId="3B55E12C" w14:textId="19384A79">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FA5029" w14:paraId="68AC1EC9" w14:textId="4E037CC2">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2E260200"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B4062" w14:paraId="18146B5F" w14:textId="77777777">
        <w:tc>
          <w:tcPr>
            <w:tcW w:w="10080" w:type="dxa"/>
            <w:gridSpan w:val="3"/>
            <w:tcBorders>
              <w:top w:val="nil"/>
              <w:left w:val="nil"/>
              <w:bottom w:val="nil"/>
              <w:right w:val="nil"/>
            </w:tcBorders>
          </w:tcPr>
          <w:p w:rsidRPr="00BB61B6" w:rsidR="00B0255C" w:rsidP="00BB61B6" w:rsidRDefault="00B0255C" w14:paraId="203CF255" w14:textId="77777777"/>
          <w:p w:rsidRPr="00BB61B6" w:rsidR="006B4062" w:rsidP="00BB61B6" w:rsidRDefault="00FA5029" w14:paraId="5D2964FF" w14:textId="4F98409A">
            <w:r w:rsidRPr="00FA5029">
              <w:t>All work accomplished at alternate sites such as authorized home working locations requires approval. On an annual basis, all ARIA Group employees who have alternate working access will be trained on secure remote teleworking. All ARIA Group and IT assets will be encrypted at rest using AES 256-bit or higher encryption.</w:t>
            </w:r>
          </w:p>
        </w:tc>
      </w:tr>
    </w:tbl>
    <w:p w:rsidRPr="00BB61B6" w:rsidR="00B0255C" w:rsidP="00BB61B6" w:rsidRDefault="00B0255C" w14:paraId="6267E218" w14:textId="77777777"/>
    <w:p w:rsidRPr="00BB61B6" w:rsidR="00B0255C" w:rsidP="00BB61B6" w:rsidRDefault="00B0255C" w14:paraId="4659909B" w14:textId="3BB87546">
      <w:pPr>
        <w:pStyle w:val="Heading2"/>
        <w:rPr>
          <w:szCs w:val="20"/>
        </w:rPr>
      </w:pPr>
      <w:bookmarkStart w:name="_Toc160892055" w:id="134"/>
      <w:r w:rsidRPr="00BB61B6">
        <w:t>Risk Assessment</w:t>
      </w:r>
      <w:bookmarkEnd w:id="134"/>
    </w:p>
    <w:p w:rsidRPr="00BB61B6" w:rsidR="00B0255C" w:rsidP="00BB61B6" w:rsidRDefault="00B0255C" w14:paraId="1B74D240" w14:textId="46CD5F72">
      <w:pPr>
        <w:pStyle w:val="Heading3"/>
      </w:pPr>
      <w:bookmarkStart w:name="_Toc160892056" w:id="135"/>
      <w:r w:rsidRPr="00BB61B6">
        <w:t>Periodically assess the risk to organizational operations (including mission, functions, image, or reputation), organizational assets, and individuals, resulting from the operation of organizational systems and the associated processing, storage, or transmission of CUI.</w:t>
      </w:r>
      <w:bookmarkEnd w:id="135"/>
    </w:p>
    <w:tbl>
      <w:tblPr>
        <w:tblStyle w:val="TableGrid"/>
        <w:tblW w:w="0" w:type="auto"/>
        <w:tblLook w:val="04A0" w:firstRow="1" w:lastRow="0" w:firstColumn="1" w:lastColumn="0" w:noHBand="0" w:noVBand="1"/>
      </w:tblPr>
      <w:tblGrid>
        <w:gridCol w:w="3308"/>
        <w:gridCol w:w="3309"/>
        <w:gridCol w:w="3463"/>
      </w:tblGrid>
      <w:tr w:rsidRPr="00BB61B6" w:rsidR="00B0255C" w:rsidTr="006B4062" w14:paraId="28A4FB23" w14:textId="77777777">
        <w:tc>
          <w:tcPr>
            <w:tcW w:w="3308" w:type="dxa"/>
            <w:tcBorders>
              <w:top w:val="nil"/>
              <w:left w:val="nil"/>
              <w:bottom w:val="nil"/>
              <w:right w:val="nil"/>
            </w:tcBorders>
          </w:tcPr>
          <w:p w:rsidRPr="00BB61B6" w:rsidR="00B0255C" w:rsidP="00BB61B6" w:rsidRDefault="00B0255C" w14:paraId="3E4DE63E"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4D86A061"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40C38A7F"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B4062" w14:paraId="0662A78F" w14:textId="77777777">
        <w:tc>
          <w:tcPr>
            <w:tcW w:w="10080" w:type="dxa"/>
            <w:gridSpan w:val="3"/>
            <w:tcBorders>
              <w:top w:val="nil"/>
              <w:left w:val="nil"/>
              <w:bottom w:val="nil"/>
              <w:right w:val="nil"/>
            </w:tcBorders>
          </w:tcPr>
          <w:p w:rsidRPr="00BB61B6" w:rsidR="00B0255C" w:rsidP="00BB61B6" w:rsidRDefault="00B0255C" w14:paraId="5C432EC0" w14:textId="77777777"/>
          <w:p w:rsidRPr="00BB61B6" w:rsidR="00B0255C" w:rsidP="00BB61B6" w:rsidRDefault="00E93065" w14:paraId="02FBEF96" w14:textId="5D7C6E8E">
            <w:r>
              <w:t>ARIA Group</w:t>
            </w:r>
            <w:r w:rsidRPr="00BB61B6" w:rsidR="006C185C">
              <w:t>’s</w:t>
            </w:r>
            <w:r w:rsidRPr="00BB61B6" w:rsidR="00B0255C">
              <w:t xml:space="preserve"> </w:t>
            </w:r>
            <w:r w:rsidRPr="00BB61B6" w:rsidR="00EB6176">
              <w:t xml:space="preserve">Cybersecurity Risk Assessment </w:t>
            </w:r>
            <w:r w:rsidRPr="00BB61B6" w:rsidR="00B0255C">
              <w:t xml:space="preserve">procedure </w:t>
            </w:r>
            <w:r w:rsidRPr="00BB61B6" w:rsidR="00413BFF">
              <w:t>identifies</w:t>
            </w:r>
            <w:r w:rsidRPr="00BB61B6" w:rsidR="00B0255C">
              <w:t xml:space="preserve"> how risk is accepted for hardware and software procurements and network configurations as well as identification of </w:t>
            </w:r>
            <w:r w:rsidRPr="00BB61B6" w:rsidR="00AB76E0">
              <w:t xml:space="preserve">approved </w:t>
            </w:r>
            <w:r w:rsidRPr="00BB61B6" w:rsidR="00B0255C">
              <w:t>deviation</w:t>
            </w:r>
            <w:r w:rsidRPr="00BB61B6" w:rsidR="00AB76E0">
              <w:t>s</w:t>
            </w:r>
            <w:r w:rsidRPr="00BB61B6" w:rsidR="00D950D6">
              <w:t xml:space="preserve">. </w:t>
            </w:r>
            <w:r w:rsidRPr="00BB61B6" w:rsidR="00B0255C">
              <w:t xml:space="preserve">Data Handling </w:t>
            </w:r>
            <w:r w:rsidRPr="00BB61B6" w:rsidR="00AB76E0">
              <w:t xml:space="preserve">controls </w:t>
            </w:r>
            <w:r w:rsidRPr="00BB61B6" w:rsidR="00B0255C">
              <w:t>which require government approval are formally submitted and documented under the Configuration Management policy and risk is re</w:t>
            </w:r>
            <w:r w:rsidRPr="00BB61B6" w:rsidR="006C185C">
              <w:t>-e</w:t>
            </w:r>
            <w:r w:rsidRPr="00BB61B6" w:rsidR="00B0255C">
              <w:t xml:space="preserve">valuated no less than </w:t>
            </w:r>
            <w:r w:rsidRPr="00BB61B6" w:rsidR="00AB76E0">
              <w:t>monthly</w:t>
            </w:r>
            <w:r w:rsidRPr="00BB61B6" w:rsidR="00B0255C">
              <w:t xml:space="preserve"> to ensure requirements exist to support the deviation or approval in place.</w:t>
            </w:r>
            <w:r w:rsidRPr="00BB61B6" w:rsidR="00AB76E0">
              <w:t xml:space="preserve"> Formal organization-wide security risk assessments are conducted at least quarterly by the </w:t>
            </w:r>
            <w:r>
              <w:t>ARIA Group</w:t>
            </w:r>
            <w:r w:rsidRPr="00BB61B6" w:rsidR="00AB76E0">
              <w:t xml:space="preserve"> Information Security Committee. </w:t>
            </w:r>
          </w:p>
          <w:p w:rsidRPr="00BB61B6" w:rsidR="006B4062" w:rsidP="00BB61B6" w:rsidRDefault="006B4062" w14:paraId="18656F11" w14:textId="40511E15">
            <w:pPr>
              <w:pStyle w:val="BodyTextIndent"/>
              <w:tabs>
                <w:tab w:val="left" w:pos="0"/>
                <w:tab w:val="left" w:pos="630"/>
              </w:tabs>
              <w:ind w:left="0"/>
            </w:pPr>
          </w:p>
        </w:tc>
      </w:tr>
    </w:tbl>
    <w:p w:rsidRPr="00BB61B6" w:rsidR="00B0255C" w:rsidP="00BB61B6" w:rsidRDefault="00B0255C" w14:paraId="11C2DE43" w14:textId="77777777">
      <w:pPr>
        <w:pStyle w:val="Header"/>
        <w:rPr>
          <w:szCs w:val="20"/>
        </w:rPr>
      </w:pPr>
    </w:p>
    <w:p w:rsidRPr="00BB61B6" w:rsidR="00B0255C" w:rsidP="00BB61B6" w:rsidRDefault="00B0255C" w14:paraId="7BD5647D" w14:textId="16230CCF">
      <w:pPr>
        <w:pStyle w:val="Heading3"/>
      </w:pPr>
      <w:bookmarkStart w:name="_Toc160892057" w:id="136"/>
      <w:r w:rsidRPr="00BB61B6">
        <w:t>Scan for vulnerabilities in organizational systems and applications periodically and when new vulnerabilities affecting those systems and applications are identified.</w:t>
      </w:r>
      <w:bookmarkEnd w:id="136"/>
    </w:p>
    <w:tbl>
      <w:tblPr>
        <w:tblStyle w:val="TableGrid"/>
        <w:tblW w:w="0" w:type="auto"/>
        <w:tblLook w:val="04A0" w:firstRow="1" w:lastRow="0" w:firstColumn="1" w:lastColumn="0" w:noHBand="0" w:noVBand="1"/>
      </w:tblPr>
      <w:tblGrid>
        <w:gridCol w:w="3308"/>
        <w:gridCol w:w="3309"/>
        <w:gridCol w:w="3463"/>
      </w:tblGrid>
      <w:tr w:rsidRPr="00BB61B6" w:rsidR="00B0255C" w:rsidTr="006B4062" w14:paraId="2F2983DB" w14:textId="77777777">
        <w:tc>
          <w:tcPr>
            <w:tcW w:w="3308" w:type="dxa"/>
            <w:tcBorders>
              <w:top w:val="nil"/>
              <w:left w:val="nil"/>
              <w:bottom w:val="nil"/>
              <w:right w:val="nil"/>
            </w:tcBorders>
          </w:tcPr>
          <w:p w:rsidRPr="00BB61B6" w:rsidR="00B0255C" w:rsidP="00BB61B6" w:rsidRDefault="00B0255C" w14:paraId="0979F211"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26482861"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3941DF8A"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B4062" w14:paraId="3478B734" w14:textId="77777777">
        <w:tc>
          <w:tcPr>
            <w:tcW w:w="10080" w:type="dxa"/>
            <w:gridSpan w:val="3"/>
            <w:tcBorders>
              <w:top w:val="nil"/>
              <w:left w:val="nil"/>
              <w:bottom w:val="nil"/>
              <w:right w:val="nil"/>
            </w:tcBorders>
          </w:tcPr>
          <w:p w:rsidRPr="00BB61B6" w:rsidR="00B0255C" w:rsidP="00BB61B6" w:rsidRDefault="00B0255C" w14:paraId="66B4306A" w14:textId="77777777"/>
          <w:p w:rsidRPr="00BB61B6" w:rsidR="006B4062" w:rsidP="00BB61B6" w:rsidRDefault="00B0255C" w14:paraId="21610A8F" w14:textId="3DF17AA9">
            <w:r w:rsidRPr="00BB61B6">
              <w:t xml:space="preserve">The </w:t>
            </w:r>
            <w:r w:rsidR="00E93065">
              <w:t>ARIA Group</w:t>
            </w:r>
            <w:r w:rsidRPr="00BB61B6">
              <w:t xml:space="preserve"> Enterprise Network is scanned for vulnerabilities and exploits</w:t>
            </w:r>
            <w:r w:rsidRPr="00BB61B6" w:rsidR="00AB76E0">
              <w:t xml:space="preserve"> </w:t>
            </w:r>
            <w:r w:rsidRPr="00FD704E" w:rsidR="002E3A3E">
              <w:t>at least weekly</w:t>
            </w:r>
            <w:r w:rsidRPr="00BB61B6" w:rsidR="003263DB">
              <w:t>.</w:t>
            </w:r>
            <w:r w:rsidRPr="00BB61B6">
              <w:t xml:space="preserve"> </w:t>
            </w:r>
            <w:r w:rsidRPr="00BB61B6" w:rsidR="003263DB">
              <w:t>P</w:t>
            </w:r>
            <w:r w:rsidRPr="00BB61B6">
              <w:t xml:space="preserve">er </w:t>
            </w:r>
            <w:r w:rsidR="00E93065">
              <w:t>ARIA Group</w:t>
            </w:r>
            <w:r w:rsidRPr="00BB61B6" w:rsidR="006C185C">
              <w:t>’s</w:t>
            </w:r>
            <w:r w:rsidRPr="00BB61B6">
              <w:t xml:space="preserve"> Vulnerability Management policy</w:t>
            </w:r>
            <w:r w:rsidRPr="00BB61B6" w:rsidR="004638B3">
              <w:t>,</w:t>
            </w:r>
            <w:r w:rsidRPr="00BB61B6">
              <w:t xml:space="preserve"> all critical and high-risk exploits are immediately addressed and documented. </w:t>
            </w:r>
            <w:r w:rsidRPr="00BB61B6" w:rsidR="00AB76E0">
              <w:t xml:space="preserve"> </w:t>
            </w:r>
            <w:r w:rsidR="00E93065">
              <w:t>ARIA Group</w:t>
            </w:r>
            <w:r w:rsidRPr="00BB61B6" w:rsidR="00AB76E0">
              <w:t xml:space="preserve">, </w:t>
            </w:r>
            <w:r w:rsidR="00A302F6">
              <w:t>IT</w:t>
            </w:r>
            <w:r w:rsidRPr="00BB61B6" w:rsidR="00AB76E0">
              <w:t xml:space="preserve"> and Inovo </w:t>
            </w:r>
            <w:r w:rsidRPr="00BB61B6">
              <w:t xml:space="preserve">participate in the NSA, DISA and CISA-DHS </w:t>
            </w:r>
            <w:r w:rsidRPr="00BB61B6">
              <w:t xml:space="preserve">alerts and notifications are acknowledged by the </w:t>
            </w:r>
            <w:r w:rsidR="00E93065">
              <w:t>ARIA Group</w:t>
            </w:r>
            <w:r w:rsidRPr="00BB61B6" w:rsidR="00AB76E0">
              <w:t xml:space="preserve"> Information Security Committee at least monthly. </w:t>
            </w:r>
          </w:p>
          <w:p w:rsidRPr="00BB61B6" w:rsidR="00D30067" w:rsidP="00BB61B6" w:rsidRDefault="00D30067" w14:paraId="29B233C4" w14:textId="69273D21"/>
        </w:tc>
      </w:tr>
    </w:tbl>
    <w:p w:rsidRPr="00BB61B6" w:rsidR="00D30067" w:rsidP="00BB61B6" w:rsidRDefault="00D30067" w14:paraId="59A53F9E" w14:textId="77777777"/>
    <w:p w:rsidRPr="00BB61B6" w:rsidR="00B0255C" w:rsidP="00BB61B6" w:rsidRDefault="00B0255C" w14:paraId="592BA569" w14:textId="22DED52F">
      <w:pPr>
        <w:pStyle w:val="Heading3"/>
      </w:pPr>
      <w:bookmarkStart w:name="_Toc160892058" w:id="137"/>
      <w:r w:rsidRPr="00BB61B6">
        <w:t xml:space="preserve">Remediate </w:t>
      </w:r>
      <w:r w:rsidRPr="00BB61B6" w:rsidR="006B4062">
        <w:t>Vulnerabilities in Accordance with Risk Assessments</w:t>
      </w:r>
      <w:r w:rsidRPr="00BB61B6">
        <w:t>.</w:t>
      </w:r>
      <w:bookmarkEnd w:id="137"/>
    </w:p>
    <w:tbl>
      <w:tblPr>
        <w:tblStyle w:val="TableGrid"/>
        <w:tblW w:w="0" w:type="auto"/>
        <w:tblLook w:val="04A0" w:firstRow="1" w:lastRow="0" w:firstColumn="1" w:lastColumn="0" w:noHBand="0" w:noVBand="1"/>
      </w:tblPr>
      <w:tblGrid>
        <w:gridCol w:w="3308"/>
        <w:gridCol w:w="3309"/>
        <w:gridCol w:w="3463"/>
      </w:tblGrid>
      <w:tr w:rsidRPr="00BB61B6" w:rsidR="00B0255C" w:rsidTr="006B4062" w14:paraId="08A80847" w14:textId="77777777">
        <w:tc>
          <w:tcPr>
            <w:tcW w:w="3308" w:type="dxa"/>
            <w:tcBorders>
              <w:top w:val="nil"/>
              <w:left w:val="nil"/>
              <w:bottom w:val="nil"/>
              <w:right w:val="nil"/>
            </w:tcBorders>
          </w:tcPr>
          <w:p w:rsidRPr="00BB61B6" w:rsidR="00B0255C" w:rsidP="00BB61B6" w:rsidRDefault="00B0255C" w14:paraId="0CEA3F24"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1184FC4E"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35D006F7"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B4062" w14:paraId="1AB7BC88" w14:textId="77777777">
        <w:tc>
          <w:tcPr>
            <w:tcW w:w="10080" w:type="dxa"/>
            <w:gridSpan w:val="3"/>
            <w:tcBorders>
              <w:top w:val="nil"/>
              <w:left w:val="nil"/>
              <w:bottom w:val="nil"/>
              <w:right w:val="nil"/>
            </w:tcBorders>
          </w:tcPr>
          <w:p w:rsidRPr="00BB61B6" w:rsidR="00B0255C" w:rsidP="00BB61B6" w:rsidRDefault="00B0255C" w14:paraId="31523767" w14:textId="77777777"/>
          <w:p w:rsidRPr="00BB61B6" w:rsidR="00B0255C" w:rsidP="00BB61B6" w:rsidRDefault="00E93065" w14:paraId="1DAF5709" w14:textId="0FF70D5F">
            <w:r>
              <w:t>ARIA Group</w:t>
            </w:r>
            <w:r w:rsidRPr="00BB61B6" w:rsidR="00AB76E0">
              <w:t xml:space="preserve">’s </w:t>
            </w:r>
            <w:r w:rsidRPr="00BB61B6" w:rsidR="004638B3">
              <w:t xml:space="preserve">Vulnerability Management </w:t>
            </w:r>
            <w:r w:rsidRPr="00BB61B6" w:rsidR="002D0502">
              <w:t>Policy</w:t>
            </w:r>
            <w:r w:rsidR="002D0502">
              <w:t xml:space="preserve"> requires that</w:t>
            </w:r>
            <w:r w:rsidRPr="00BB61B6" w:rsidR="004638B3">
              <w:t xml:space="preserve"> </w:t>
            </w:r>
            <w:r w:rsidRPr="00BB61B6" w:rsidR="00B0255C">
              <w:t xml:space="preserve">all vulnerabilities </w:t>
            </w:r>
            <w:r w:rsidRPr="00BB61B6" w:rsidR="006433C9">
              <w:t>be</w:t>
            </w:r>
            <w:r w:rsidRPr="00BB61B6" w:rsidR="00B0255C">
              <w:t xml:space="preserve"> addressed by </w:t>
            </w:r>
            <w:r w:rsidR="00A302F6">
              <w:t>IT</w:t>
            </w:r>
            <w:r w:rsidRPr="00BB61B6" w:rsidR="00AB76E0">
              <w:t xml:space="preserve"> System Administrators </w:t>
            </w:r>
            <w:r w:rsidR="006433C9">
              <w:t xml:space="preserve">and </w:t>
            </w:r>
            <w:r w:rsidR="00D950D6">
              <w:t xml:space="preserve">Inovo </w:t>
            </w:r>
            <w:r w:rsidR="00CD2030">
              <w:t>security professionals</w:t>
            </w:r>
            <w:r w:rsidR="00D950D6">
              <w:t xml:space="preserve"> </w:t>
            </w:r>
            <w:r w:rsidRPr="00BB61B6" w:rsidR="00412D41">
              <w:t>after</w:t>
            </w:r>
            <w:r w:rsidRPr="00BB61B6" w:rsidR="00B0255C">
              <w:t xml:space="preserve"> careful evaluation of the vulnerability and a Risk Determination made </w:t>
            </w:r>
            <w:r w:rsidR="007731E3">
              <w:t xml:space="preserve">to the </w:t>
            </w:r>
            <w:r>
              <w:t>ARIA Group</w:t>
            </w:r>
            <w:r w:rsidRPr="00BB61B6" w:rsidR="007731E3">
              <w:t xml:space="preserve"> Information Security Committee </w:t>
            </w:r>
            <w:r w:rsidRPr="00BB61B6" w:rsidR="00B0255C">
              <w:t>to address how the vulnerability will be mitigated</w:t>
            </w:r>
            <w:r w:rsidR="007731E3">
              <w:t xml:space="preserve"> or </w:t>
            </w:r>
            <w:r w:rsidRPr="00BB61B6" w:rsidR="00AB76E0">
              <w:t>accepted</w:t>
            </w:r>
            <w:r w:rsidRPr="00BB61B6" w:rsidR="00B0255C">
              <w:t xml:space="preserve">. The operational impact to internal users and clients </w:t>
            </w:r>
            <w:r w:rsidRPr="00BB61B6" w:rsidR="0063373D">
              <w:t>is</w:t>
            </w:r>
            <w:r w:rsidRPr="00BB61B6" w:rsidR="00B0255C">
              <w:t xml:space="preserve"> closely evaluated against the identified risks prior to implementation of mitigations.</w:t>
            </w:r>
          </w:p>
          <w:p w:rsidRPr="00BB61B6" w:rsidR="006B4062" w:rsidP="00BB61B6" w:rsidRDefault="006B4062" w14:paraId="3A243951" w14:textId="068E5714"/>
        </w:tc>
      </w:tr>
    </w:tbl>
    <w:p w:rsidRPr="00BB61B6" w:rsidR="00B0255C" w:rsidP="00BB61B6" w:rsidRDefault="00B0255C" w14:paraId="15C87AA9" w14:textId="77777777"/>
    <w:p w:rsidRPr="00BB61B6" w:rsidR="00B0255C" w:rsidP="00BB61B6" w:rsidRDefault="00B0255C" w14:paraId="47166349" w14:textId="7892F84F">
      <w:pPr>
        <w:pStyle w:val="Heading2"/>
        <w:rPr>
          <w:szCs w:val="20"/>
        </w:rPr>
      </w:pPr>
      <w:bookmarkStart w:name="_Toc160892059" w:id="138"/>
      <w:r w:rsidRPr="00BB61B6">
        <w:t>Security Assessment</w:t>
      </w:r>
      <w:bookmarkEnd w:id="138"/>
    </w:p>
    <w:p w:rsidRPr="00BB61B6" w:rsidR="00B0255C" w:rsidP="00BB61B6" w:rsidRDefault="00B0255C" w14:paraId="2F9975C4" w14:textId="488C5103">
      <w:pPr>
        <w:pStyle w:val="Heading3"/>
      </w:pPr>
      <w:bookmarkStart w:name="_Toc160892060" w:id="139"/>
      <w:r w:rsidRPr="00BB61B6">
        <w:t>Periodically assess the security controls in organizational systems to determine if the controls are effective in their application.</w:t>
      </w:r>
      <w:bookmarkEnd w:id="139"/>
    </w:p>
    <w:tbl>
      <w:tblPr>
        <w:tblStyle w:val="TableGrid"/>
        <w:tblW w:w="0" w:type="auto"/>
        <w:tblLook w:val="04A0" w:firstRow="1" w:lastRow="0" w:firstColumn="1" w:lastColumn="0" w:noHBand="0" w:noVBand="1"/>
      </w:tblPr>
      <w:tblGrid>
        <w:gridCol w:w="3308"/>
        <w:gridCol w:w="3309"/>
        <w:gridCol w:w="3463"/>
      </w:tblGrid>
      <w:tr w:rsidRPr="00BB61B6" w:rsidR="00B0255C" w:rsidTr="00DD6ED0" w14:paraId="7C352D02" w14:textId="77777777">
        <w:tc>
          <w:tcPr>
            <w:tcW w:w="3308" w:type="dxa"/>
            <w:tcBorders>
              <w:top w:val="nil"/>
              <w:left w:val="nil"/>
              <w:bottom w:val="nil"/>
              <w:right w:val="nil"/>
            </w:tcBorders>
          </w:tcPr>
          <w:p w:rsidRPr="00BB61B6" w:rsidR="00B0255C" w:rsidP="00BB61B6" w:rsidRDefault="00B0255C" w14:paraId="3409860C"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6C685372"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79563B7D"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DD6ED0" w14:paraId="1FBC08EB" w14:textId="77777777">
        <w:tc>
          <w:tcPr>
            <w:tcW w:w="10080" w:type="dxa"/>
            <w:gridSpan w:val="3"/>
            <w:tcBorders>
              <w:top w:val="nil"/>
              <w:left w:val="nil"/>
              <w:bottom w:val="nil"/>
              <w:right w:val="nil"/>
            </w:tcBorders>
          </w:tcPr>
          <w:p w:rsidRPr="00BB61B6" w:rsidR="00B0255C" w:rsidP="00BB61B6" w:rsidRDefault="00B0255C" w14:paraId="1F0C96A5" w14:textId="77777777"/>
          <w:p w:rsidRPr="00BB61B6" w:rsidR="00DD6ED0" w:rsidP="00BB61B6" w:rsidRDefault="00E93065" w14:paraId="332B2ACF" w14:textId="6194468B">
            <w:r>
              <w:t>ARIA Group</w:t>
            </w:r>
            <w:r w:rsidRPr="00BB61B6" w:rsidR="004638B3">
              <w:t>’s</w:t>
            </w:r>
            <w:r w:rsidRPr="00BB61B6" w:rsidR="00B0255C">
              <w:t xml:space="preserve"> Risk Management Policy</w:t>
            </w:r>
            <w:r w:rsidR="00406BC1">
              <w:t xml:space="preserve"> requires</w:t>
            </w:r>
            <w:r w:rsidRPr="00BB61B6" w:rsidR="00B0255C">
              <w:t xml:space="preserve"> security controls </w:t>
            </w:r>
            <w:r w:rsidR="00F84C1B">
              <w:t xml:space="preserve">to </w:t>
            </w:r>
            <w:r w:rsidR="0063373D">
              <w:t xml:space="preserve">be </w:t>
            </w:r>
            <w:r w:rsidRPr="00BB61B6" w:rsidR="0063373D">
              <w:t>continuously</w:t>
            </w:r>
            <w:r w:rsidRPr="00BB61B6" w:rsidR="00B0255C">
              <w:t xml:space="preserve"> monitored and evaluated for compliance utilizing manual and automated methods</w:t>
            </w:r>
            <w:r w:rsidRPr="00BB61B6" w:rsidR="004638B3">
              <w:t>.</w:t>
            </w:r>
            <w:r w:rsidRPr="00BB61B6" w:rsidR="00B0255C">
              <w:t xml:space="preserve"> </w:t>
            </w:r>
            <w:r w:rsidRPr="00BB61B6" w:rsidR="00AB76E0">
              <w:t xml:space="preserve">Control assessments are reviewed and discussed by the </w:t>
            </w:r>
            <w:r>
              <w:t>ARIA Group</w:t>
            </w:r>
            <w:r w:rsidRPr="00BB61B6" w:rsidR="00AB76E0">
              <w:t xml:space="preserve"> Information Security Committee at least quarterly. </w:t>
            </w:r>
          </w:p>
          <w:p w:rsidRPr="00BB61B6" w:rsidR="00D30067" w:rsidP="00BB61B6" w:rsidRDefault="00D30067" w14:paraId="40FC0797" w14:textId="3E0078E8"/>
        </w:tc>
      </w:tr>
    </w:tbl>
    <w:p w:rsidRPr="00BB61B6" w:rsidR="00B0255C" w:rsidP="00BB61B6" w:rsidRDefault="00B0255C" w14:paraId="0BAEE9C7" w14:textId="77777777">
      <w:pPr>
        <w:pStyle w:val="Header"/>
        <w:rPr>
          <w:szCs w:val="20"/>
        </w:rPr>
      </w:pPr>
    </w:p>
    <w:p w:rsidRPr="00BB61B6" w:rsidR="00B0255C" w:rsidP="00BB61B6" w:rsidRDefault="00B0255C" w14:paraId="504B38EE" w14:textId="0F82710A">
      <w:pPr>
        <w:pStyle w:val="Heading3"/>
      </w:pPr>
      <w:bookmarkStart w:name="_Toc160892061" w:id="140"/>
      <w:r w:rsidRPr="00BB61B6">
        <w:t>Develop and implement plans of action designed to correct deficiencies and reduce or eliminate vulnerabilities in organizational systems.</w:t>
      </w:r>
      <w:bookmarkEnd w:id="140"/>
    </w:p>
    <w:tbl>
      <w:tblPr>
        <w:tblStyle w:val="TableGrid"/>
        <w:tblW w:w="0" w:type="auto"/>
        <w:tblLook w:val="04A0" w:firstRow="1" w:lastRow="0" w:firstColumn="1" w:lastColumn="0" w:noHBand="0" w:noVBand="1"/>
      </w:tblPr>
      <w:tblGrid>
        <w:gridCol w:w="3308"/>
        <w:gridCol w:w="3309"/>
        <w:gridCol w:w="3463"/>
      </w:tblGrid>
      <w:tr w:rsidRPr="00BB61B6" w:rsidR="00B0255C" w:rsidTr="00DD6ED0" w14:paraId="4D4D727B" w14:textId="77777777">
        <w:tc>
          <w:tcPr>
            <w:tcW w:w="3308" w:type="dxa"/>
            <w:tcBorders>
              <w:top w:val="nil"/>
              <w:left w:val="nil"/>
              <w:bottom w:val="nil"/>
              <w:right w:val="nil"/>
            </w:tcBorders>
          </w:tcPr>
          <w:p w:rsidRPr="00BB61B6" w:rsidR="00B0255C" w:rsidP="00BB61B6" w:rsidRDefault="00B0255C" w14:paraId="0B63BFE3"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0CC52FED"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03CC3D04"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DD6ED0" w14:paraId="20460FEC" w14:textId="77777777">
        <w:tc>
          <w:tcPr>
            <w:tcW w:w="10080" w:type="dxa"/>
            <w:gridSpan w:val="3"/>
            <w:tcBorders>
              <w:top w:val="nil"/>
              <w:left w:val="nil"/>
              <w:bottom w:val="nil"/>
              <w:right w:val="nil"/>
            </w:tcBorders>
          </w:tcPr>
          <w:p w:rsidRPr="00BB61B6" w:rsidR="00B0255C" w:rsidP="00BB61B6" w:rsidRDefault="00B0255C" w14:paraId="2F2DC315" w14:textId="77777777"/>
          <w:p w:rsidRPr="00BB61B6" w:rsidR="00B0255C" w:rsidP="00BB61B6" w:rsidRDefault="00E93065" w14:paraId="7831913F" w14:textId="4836DEE7">
            <w:r>
              <w:t>ARIA Group</w:t>
            </w:r>
            <w:r w:rsidRPr="00BB61B6" w:rsidR="00285923">
              <w:t xml:space="preserve">’s IT Vulnerability </w:t>
            </w:r>
            <w:r w:rsidRPr="00BB61B6" w:rsidR="00B0255C">
              <w:t xml:space="preserve">POA&amp;M is maintained and regularly reviewed to ensure items are tracked, </w:t>
            </w:r>
            <w:r w:rsidRPr="00BB61B6" w:rsidR="00AB76E0">
              <w:t>mitigated,</w:t>
            </w:r>
            <w:r w:rsidRPr="00BB61B6" w:rsidR="00B0255C">
              <w:t xml:space="preserve"> and </w:t>
            </w:r>
            <w:r w:rsidRPr="00BB61B6" w:rsidR="00AB76E0">
              <w:t xml:space="preserve">remediated </w:t>
            </w:r>
            <w:r w:rsidRPr="00BB61B6" w:rsidR="00B0255C">
              <w:t xml:space="preserve">in a timely fashion. </w:t>
            </w:r>
            <w:r w:rsidRPr="00BB61B6" w:rsidR="00285923">
              <w:t>T</w:t>
            </w:r>
            <w:r w:rsidRPr="00BB61B6" w:rsidR="00B0255C">
              <w:t xml:space="preserve">he POA&amp;M is utilized to track all Information Technology and </w:t>
            </w:r>
            <w:r w:rsidRPr="00BB61B6" w:rsidR="00285923">
              <w:t>c</w:t>
            </w:r>
            <w:r w:rsidRPr="00BB61B6" w:rsidR="00B0255C">
              <w:t xml:space="preserve">yber </w:t>
            </w:r>
            <w:r w:rsidRPr="00BB61B6" w:rsidR="00AB76E0">
              <w:t xml:space="preserve">weaknesses identified through Security and Risk </w:t>
            </w:r>
            <w:r w:rsidRPr="00BB61B6" w:rsidR="00DB300B">
              <w:t>Assessments</w:t>
            </w:r>
            <w:r w:rsidRPr="00BB61B6" w:rsidR="00AB76E0">
              <w:t xml:space="preserve"> </w:t>
            </w:r>
            <w:r w:rsidRPr="00BB61B6" w:rsidR="00285923">
              <w:t>in addition to</w:t>
            </w:r>
            <w:r w:rsidRPr="00BB61B6" w:rsidR="00B0255C">
              <w:t xml:space="preserve"> compliance-based actions such as NIST SP800-171</w:t>
            </w:r>
            <w:r w:rsidRPr="00BB61B6" w:rsidR="00AB76E0">
              <w:t xml:space="preserve"> controls</w:t>
            </w:r>
            <w:r w:rsidRPr="00BB61B6" w:rsidR="00B0255C">
              <w:t>.</w:t>
            </w:r>
          </w:p>
          <w:p w:rsidRPr="00BB61B6" w:rsidR="00DD6ED0" w:rsidP="00BB61B6" w:rsidRDefault="00DD6ED0" w14:paraId="09A1D3C6" w14:textId="7606A695"/>
        </w:tc>
      </w:tr>
    </w:tbl>
    <w:p w:rsidRPr="00BB61B6" w:rsidR="00B0255C" w:rsidP="00BB61B6" w:rsidRDefault="00B0255C" w14:paraId="3ADDA508" w14:textId="77777777">
      <w:pPr>
        <w:pStyle w:val="Header"/>
        <w:rPr>
          <w:szCs w:val="20"/>
        </w:rPr>
      </w:pPr>
    </w:p>
    <w:p w:rsidRPr="00BB61B6" w:rsidR="00B0255C" w:rsidP="00BB61B6" w:rsidRDefault="00B0255C" w14:paraId="6410E4A4" w14:textId="3C58AACB">
      <w:pPr>
        <w:pStyle w:val="Heading3"/>
      </w:pPr>
      <w:bookmarkStart w:name="_Toc160892062" w:id="141"/>
      <w:r w:rsidRPr="00BB61B6">
        <w:t>Monitor security controls on an ongoing basis to ensure the continued effectiveness of the controls.</w:t>
      </w:r>
      <w:bookmarkEnd w:id="141"/>
    </w:p>
    <w:tbl>
      <w:tblPr>
        <w:tblStyle w:val="TableGrid"/>
        <w:tblW w:w="0" w:type="auto"/>
        <w:tblLook w:val="04A0" w:firstRow="1" w:lastRow="0" w:firstColumn="1" w:lastColumn="0" w:noHBand="0" w:noVBand="1"/>
      </w:tblPr>
      <w:tblGrid>
        <w:gridCol w:w="3308"/>
        <w:gridCol w:w="3309"/>
        <w:gridCol w:w="3463"/>
      </w:tblGrid>
      <w:tr w:rsidRPr="00BB61B6" w:rsidR="00B0255C" w:rsidTr="00DD6ED0" w14:paraId="10FC68F5" w14:textId="77777777">
        <w:tc>
          <w:tcPr>
            <w:tcW w:w="3308" w:type="dxa"/>
            <w:tcBorders>
              <w:top w:val="nil"/>
              <w:left w:val="nil"/>
              <w:bottom w:val="nil"/>
              <w:right w:val="nil"/>
            </w:tcBorders>
          </w:tcPr>
          <w:p w:rsidRPr="00BB61B6" w:rsidR="00B0255C" w:rsidP="00BB61B6" w:rsidRDefault="00B0255C" w14:paraId="30DE3978"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584F748D"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7B373BC2"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DD6ED0" w14:paraId="28BCBAFA" w14:textId="77777777">
        <w:tc>
          <w:tcPr>
            <w:tcW w:w="10080" w:type="dxa"/>
            <w:gridSpan w:val="3"/>
            <w:tcBorders>
              <w:top w:val="nil"/>
              <w:left w:val="nil"/>
              <w:bottom w:val="nil"/>
              <w:right w:val="nil"/>
            </w:tcBorders>
          </w:tcPr>
          <w:p w:rsidRPr="00BB61B6" w:rsidR="00B0255C" w:rsidP="00BB61B6" w:rsidRDefault="00B0255C" w14:paraId="3E532CA3" w14:textId="77777777"/>
          <w:p w:rsidRPr="00BB61B6" w:rsidR="00B0255C" w:rsidP="00BB61B6" w:rsidRDefault="00B0255C" w14:paraId="1F2A5651" w14:textId="319EE525">
            <w:r w:rsidRPr="00BB61B6">
              <w:t xml:space="preserve">All security control requirements are actively monitored both manually and via automated methods to ensure compliance is maintained within the </w:t>
            </w:r>
            <w:r w:rsidR="00E93065">
              <w:t>ARIA Group</w:t>
            </w:r>
            <w:r w:rsidRPr="00BB61B6">
              <w:t xml:space="preserve"> Enterprise Network</w:t>
            </w:r>
            <w:r w:rsidRPr="00BB61B6" w:rsidR="00D950D6">
              <w:t xml:space="preserve">. </w:t>
            </w:r>
            <w:r w:rsidRPr="00BB61B6" w:rsidR="00AB76E0">
              <w:t xml:space="preserve">The </w:t>
            </w:r>
            <w:r w:rsidR="00E93065">
              <w:t>ARIA Group</w:t>
            </w:r>
            <w:r w:rsidRPr="00BB61B6" w:rsidR="00AB76E0">
              <w:t xml:space="preserve"> Information Security Committee meets at least monthly to review reports on the monitoring of control activities. </w:t>
            </w:r>
            <w:r w:rsidRPr="00BB61B6">
              <w:t xml:space="preserve">As </w:t>
            </w:r>
            <w:r w:rsidR="00E93065">
              <w:t>ARIA Group</w:t>
            </w:r>
            <w:r w:rsidRPr="00BB61B6">
              <w:t xml:space="preserve"> approved changes are made within the </w:t>
            </w:r>
            <w:r w:rsidR="00E93065">
              <w:t>ARIA Group</w:t>
            </w:r>
            <w:r w:rsidRPr="00BB61B6">
              <w:t xml:space="preserve"> Enterprise Network</w:t>
            </w:r>
            <w:r w:rsidRPr="00BB61B6" w:rsidR="00285923">
              <w:t>,</w:t>
            </w:r>
            <w:r w:rsidRPr="00BB61B6">
              <w:t xml:space="preserve"> a Risk Assessment is </w:t>
            </w:r>
            <w:r w:rsidRPr="00BB61B6" w:rsidR="00285923">
              <w:t>performed</w:t>
            </w:r>
            <w:r w:rsidRPr="00BB61B6">
              <w:t xml:space="preserve"> by</w:t>
            </w:r>
            <w:r w:rsidRPr="00BB61B6" w:rsidR="00AB76E0">
              <w:t xml:space="preserve"> the </w:t>
            </w:r>
            <w:r w:rsidR="00E93065">
              <w:t>ARIA Group</w:t>
            </w:r>
            <w:r w:rsidRPr="00BB61B6" w:rsidR="00AB76E0">
              <w:t xml:space="preserve"> Information Security Committee </w:t>
            </w:r>
            <w:r w:rsidRPr="00BB61B6">
              <w:t xml:space="preserve">to ensure other security controls are </w:t>
            </w:r>
            <w:r w:rsidRPr="00BB61B6" w:rsidR="00285923">
              <w:t>not</w:t>
            </w:r>
            <w:r w:rsidRPr="00BB61B6">
              <w:t xml:space="preserve"> impacted by the changes.</w:t>
            </w:r>
          </w:p>
          <w:p w:rsidRPr="00BB61B6" w:rsidR="00DD6ED0" w:rsidP="00BB61B6" w:rsidRDefault="00DD6ED0" w14:paraId="17E43472" w14:textId="1ACF5631">
            <w:pPr>
              <w:pStyle w:val="BodyTextIndent"/>
              <w:tabs>
                <w:tab w:val="left" w:pos="0"/>
                <w:tab w:val="left" w:pos="630"/>
              </w:tabs>
              <w:ind w:left="0"/>
            </w:pPr>
          </w:p>
        </w:tc>
      </w:tr>
    </w:tbl>
    <w:p w:rsidRPr="00BB61B6" w:rsidR="00B0255C" w:rsidP="00BB61B6" w:rsidRDefault="00B0255C" w14:paraId="6B5DE02F" w14:textId="77777777">
      <w:pPr>
        <w:pStyle w:val="Header"/>
        <w:rPr>
          <w:szCs w:val="20"/>
        </w:rPr>
      </w:pPr>
    </w:p>
    <w:p w:rsidRPr="00BB61B6" w:rsidR="00B0255C" w:rsidP="00BB61B6" w:rsidRDefault="00B0255C" w14:paraId="0B6E6356" w14:textId="14B8E7C9">
      <w:pPr>
        <w:pStyle w:val="Heading3"/>
      </w:pPr>
      <w:bookmarkStart w:name="_Toc160892063" w:id="142"/>
      <w:r w:rsidRPr="00BB61B6">
        <w:t>Develop, document, and periodically update system security plans that describe system boundaries, system environments of operation, how security requirements are implemented, and the relationships with or connections to other systems.</w:t>
      </w:r>
      <w:bookmarkEnd w:id="142"/>
    </w:p>
    <w:tbl>
      <w:tblPr>
        <w:tblStyle w:val="TableGrid"/>
        <w:tblW w:w="0" w:type="auto"/>
        <w:tblLook w:val="04A0" w:firstRow="1" w:lastRow="0" w:firstColumn="1" w:lastColumn="0" w:noHBand="0" w:noVBand="1"/>
      </w:tblPr>
      <w:tblGrid>
        <w:gridCol w:w="3308"/>
        <w:gridCol w:w="3309"/>
        <w:gridCol w:w="3463"/>
      </w:tblGrid>
      <w:tr w:rsidRPr="00BB61B6" w:rsidR="00B0255C" w:rsidTr="00DD6ED0" w14:paraId="06E88D06" w14:textId="77777777">
        <w:tc>
          <w:tcPr>
            <w:tcW w:w="3308" w:type="dxa"/>
            <w:tcBorders>
              <w:top w:val="nil"/>
              <w:left w:val="nil"/>
              <w:bottom w:val="nil"/>
              <w:right w:val="nil"/>
            </w:tcBorders>
          </w:tcPr>
          <w:p w:rsidRPr="00BB61B6" w:rsidR="00B0255C" w:rsidP="00BB61B6" w:rsidRDefault="00B0255C" w14:paraId="188E3A15"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23570063"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5BB697C0"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DD6ED0" w14:paraId="6247AA6E" w14:textId="77777777">
        <w:tc>
          <w:tcPr>
            <w:tcW w:w="10080" w:type="dxa"/>
            <w:gridSpan w:val="3"/>
            <w:tcBorders>
              <w:top w:val="nil"/>
              <w:left w:val="nil"/>
              <w:bottom w:val="nil"/>
              <w:right w:val="nil"/>
            </w:tcBorders>
          </w:tcPr>
          <w:p w:rsidRPr="00BB61B6" w:rsidR="00B0255C" w:rsidP="00BB61B6" w:rsidRDefault="00B0255C" w14:paraId="2276E4B7" w14:textId="77777777"/>
          <w:p w:rsidRPr="00BB61B6" w:rsidR="00B0255C" w:rsidP="00BB61B6" w:rsidRDefault="00E93065" w14:paraId="11706298" w14:textId="4C5A9109">
            <w:r>
              <w:t>ARIA Group</w:t>
            </w:r>
            <w:r w:rsidRPr="00BB61B6" w:rsidR="00285923">
              <w:t>’s</w:t>
            </w:r>
            <w:r w:rsidRPr="00BB61B6" w:rsidR="00B0255C">
              <w:t xml:space="preserve"> System Security Plan (SSP) is updated and reviewed frequently as part of </w:t>
            </w:r>
            <w:r w:rsidRPr="00BB61B6" w:rsidR="00285923">
              <w:t>our</w:t>
            </w:r>
            <w:r w:rsidRPr="00BB61B6" w:rsidR="00B0255C">
              <w:t xml:space="preserve"> Configuration Management and Risk Assessment processes to ensure system requirements </w:t>
            </w:r>
            <w:r w:rsidRPr="00BB61B6" w:rsidR="00AB76E0">
              <w:t xml:space="preserve">and security plans </w:t>
            </w:r>
            <w:r w:rsidRPr="00BB61B6" w:rsidR="00B0255C">
              <w:t>are accurately documented.</w:t>
            </w:r>
          </w:p>
          <w:p w:rsidRPr="00BB61B6" w:rsidR="00DD6ED0" w:rsidP="00BB61B6" w:rsidRDefault="00DD6ED0" w14:paraId="46310989" w14:textId="1714BBAC">
            <w:pPr>
              <w:pStyle w:val="BodyTextIndent"/>
              <w:tabs>
                <w:tab w:val="left" w:pos="0"/>
                <w:tab w:val="left" w:pos="630"/>
              </w:tabs>
              <w:ind w:left="0"/>
            </w:pPr>
          </w:p>
        </w:tc>
      </w:tr>
    </w:tbl>
    <w:p w:rsidRPr="00BB61B6" w:rsidR="00B0255C" w:rsidP="00BB61B6" w:rsidRDefault="00B0255C" w14:paraId="726219BF" w14:textId="77777777"/>
    <w:p w:rsidRPr="00BB61B6" w:rsidR="00B0255C" w:rsidP="00BB61B6" w:rsidRDefault="00B0255C" w14:paraId="3882A1C8" w14:textId="77777777">
      <w:pPr>
        <w:pStyle w:val="Heading2"/>
        <w:rPr>
          <w:szCs w:val="20"/>
        </w:rPr>
      </w:pPr>
      <w:bookmarkStart w:name="_Toc160892064" w:id="143"/>
      <w:r w:rsidRPr="00BB61B6">
        <w:t>System and Communications Protection</w:t>
      </w:r>
      <w:bookmarkEnd w:id="143"/>
    </w:p>
    <w:p w:rsidRPr="00BB61B6" w:rsidR="00B0255C" w:rsidP="00BB61B6" w:rsidRDefault="00B0255C" w14:paraId="4466FFE0" w14:textId="77777777">
      <w:pPr>
        <w:pStyle w:val="Heading3"/>
      </w:pPr>
      <w:bookmarkStart w:name="_Toc160892065" w:id="144"/>
      <w:r w:rsidRPr="00BB61B6">
        <w:t>Monitor, control, and protect communications (i.e., information transmitted or received by organizational systems) at the external boundaries and key internal boundaries of organizational systems.</w:t>
      </w:r>
      <w:bookmarkEnd w:id="144"/>
    </w:p>
    <w:tbl>
      <w:tblPr>
        <w:tblStyle w:val="TableGrid"/>
        <w:tblW w:w="0" w:type="auto"/>
        <w:tblLook w:val="04A0" w:firstRow="1" w:lastRow="0" w:firstColumn="1" w:lastColumn="0" w:noHBand="0" w:noVBand="1"/>
      </w:tblPr>
      <w:tblGrid>
        <w:gridCol w:w="3308"/>
        <w:gridCol w:w="3309"/>
        <w:gridCol w:w="3463"/>
      </w:tblGrid>
      <w:tr w:rsidRPr="00BB61B6" w:rsidR="00B0255C" w:rsidTr="00DD6ED0" w14:paraId="34850B18" w14:textId="77777777">
        <w:tc>
          <w:tcPr>
            <w:tcW w:w="3308" w:type="dxa"/>
            <w:tcBorders>
              <w:top w:val="nil"/>
              <w:left w:val="nil"/>
              <w:bottom w:val="nil"/>
              <w:right w:val="nil"/>
            </w:tcBorders>
          </w:tcPr>
          <w:p w:rsidRPr="00BB61B6" w:rsidR="00B0255C" w:rsidP="00BB61B6" w:rsidRDefault="00B0255C" w14:paraId="605F555B"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445A6F48"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5C6BF439"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DD6ED0" w14:paraId="56FA6D4D" w14:textId="77777777">
        <w:tc>
          <w:tcPr>
            <w:tcW w:w="10080" w:type="dxa"/>
            <w:gridSpan w:val="3"/>
            <w:tcBorders>
              <w:top w:val="nil"/>
              <w:left w:val="nil"/>
              <w:bottom w:val="nil"/>
              <w:right w:val="nil"/>
            </w:tcBorders>
          </w:tcPr>
          <w:p w:rsidRPr="00BB61B6" w:rsidR="00B0255C" w:rsidP="00BB61B6" w:rsidRDefault="00B0255C" w14:paraId="6F077022" w14:textId="77777777"/>
          <w:p w:rsidRPr="00BB61B6" w:rsidR="00B0255C" w:rsidP="00BB61B6" w:rsidRDefault="00B0255C" w14:paraId="52C191D9" w14:textId="0822B8CC">
            <w:r w:rsidRPr="00BB61B6">
              <w:t xml:space="preserve">All communications are monitored and controlled at the external </w:t>
            </w:r>
            <w:r w:rsidRPr="00BB61B6" w:rsidR="00AB76E0">
              <w:t xml:space="preserve">key internal </w:t>
            </w:r>
            <w:r w:rsidRPr="00BB61B6">
              <w:t xml:space="preserve">boundaries </w:t>
            </w:r>
            <w:r w:rsidRPr="00BB61B6" w:rsidR="00AB76E0">
              <w:t xml:space="preserve">by the SIEM and </w:t>
            </w:r>
            <w:r w:rsidR="00E93065">
              <w:t>ARIA Group</w:t>
            </w:r>
            <w:r w:rsidRPr="00BB61B6" w:rsidR="00AB76E0">
              <w:t xml:space="preserve"> Information Security Committee. </w:t>
            </w:r>
            <w:r w:rsidRPr="00BB61B6">
              <w:t>The Network Diagram depicts flow control of data and identifies the network assets by make and model as well as a redacted IP address.</w:t>
            </w:r>
          </w:p>
          <w:p w:rsidRPr="00BB61B6" w:rsidR="00DD6ED0" w:rsidP="00BB61B6" w:rsidRDefault="00DD6ED0" w14:paraId="0B65AF15" w14:textId="0DAD772C">
            <w:pPr>
              <w:pStyle w:val="BodyTextIndent"/>
              <w:tabs>
                <w:tab w:val="left" w:pos="0"/>
                <w:tab w:val="left" w:pos="630"/>
              </w:tabs>
              <w:ind w:left="0"/>
            </w:pPr>
          </w:p>
        </w:tc>
      </w:tr>
    </w:tbl>
    <w:p w:rsidRPr="00BB61B6" w:rsidR="00B0255C" w:rsidP="00BB61B6" w:rsidRDefault="00B0255C" w14:paraId="60401769" w14:textId="77777777">
      <w:pPr>
        <w:pStyle w:val="Header"/>
        <w:rPr>
          <w:szCs w:val="20"/>
        </w:rPr>
      </w:pPr>
    </w:p>
    <w:p w:rsidRPr="00BB61B6" w:rsidR="00B0255C" w:rsidP="00BB61B6" w:rsidRDefault="00B0255C" w14:paraId="15CEFB54" w14:textId="702FD219">
      <w:pPr>
        <w:pStyle w:val="Heading3"/>
      </w:pPr>
      <w:bookmarkStart w:name="_Toc160892066" w:id="145"/>
      <w:r w:rsidRPr="00BB61B6">
        <w:t>Employ architectural designs, software development techniques, and systems engineering principles that promote effective information security within organizational systems.</w:t>
      </w:r>
      <w:bookmarkEnd w:id="145"/>
    </w:p>
    <w:tbl>
      <w:tblPr>
        <w:tblStyle w:val="TableGrid"/>
        <w:tblW w:w="0" w:type="auto"/>
        <w:tblLook w:val="04A0" w:firstRow="1" w:lastRow="0" w:firstColumn="1" w:lastColumn="0" w:noHBand="0" w:noVBand="1"/>
      </w:tblPr>
      <w:tblGrid>
        <w:gridCol w:w="3308"/>
        <w:gridCol w:w="3309"/>
        <w:gridCol w:w="3463"/>
      </w:tblGrid>
      <w:tr w:rsidRPr="00BB61B6" w:rsidR="00B0255C" w:rsidTr="00DD6ED0" w14:paraId="55522F64" w14:textId="77777777">
        <w:tc>
          <w:tcPr>
            <w:tcW w:w="3308" w:type="dxa"/>
            <w:tcBorders>
              <w:top w:val="nil"/>
              <w:left w:val="nil"/>
              <w:bottom w:val="nil"/>
              <w:right w:val="nil"/>
            </w:tcBorders>
          </w:tcPr>
          <w:p w:rsidRPr="00BB61B6" w:rsidR="00B0255C" w:rsidP="00BB61B6" w:rsidRDefault="00606483" w14:paraId="6732E3A5" w14:textId="1EE49B45">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606483" w14:paraId="26540C81" w14:textId="432563BC">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0170895C"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DD6ED0" w14:paraId="2FEC9F39" w14:textId="77777777">
        <w:tc>
          <w:tcPr>
            <w:tcW w:w="10080" w:type="dxa"/>
            <w:gridSpan w:val="3"/>
            <w:tcBorders>
              <w:top w:val="nil"/>
              <w:left w:val="nil"/>
              <w:bottom w:val="nil"/>
              <w:right w:val="nil"/>
            </w:tcBorders>
          </w:tcPr>
          <w:p w:rsidRPr="00BB61B6" w:rsidR="00B0255C" w:rsidP="00BB61B6" w:rsidRDefault="00B0255C" w14:paraId="4CF0E62C" w14:textId="77777777"/>
          <w:p w:rsidRPr="00BB61B6" w:rsidR="00B0255C" w:rsidP="00BB61B6" w:rsidRDefault="0070258D" w14:paraId="2A7B09C6" w14:textId="454AFD55">
            <w:r>
              <w:t>ARIA Group</w:t>
            </w:r>
            <w:r w:rsidR="00ED4570">
              <w:t xml:space="preserve"> </w:t>
            </w:r>
            <w:r w:rsidR="00E55900">
              <w:t>employs</w:t>
            </w:r>
            <w:r w:rsidRPr="00BB61B6" w:rsidR="00AB76E0">
              <w:t xml:space="preserve"> </w:t>
            </w:r>
            <w:r w:rsidRPr="00BB61B6" w:rsidR="00B0255C">
              <w:t xml:space="preserve">effective information security for all systems within the </w:t>
            </w:r>
            <w:r w:rsidR="00E93065">
              <w:t>ARIA Group</w:t>
            </w:r>
            <w:r w:rsidRPr="00BB61B6" w:rsidR="00B0255C">
              <w:t xml:space="preserve"> Enterprise Network, all architecture designs are reviewed to ensure system security engineering principles are adhered to.</w:t>
            </w:r>
            <w:r w:rsidRPr="00BB61B6" w:rsidR="00AB76E0">
              <w:t xml:space="preserve"> All </w:t>
            </w:r>
            <w:r w:rsidR="00E93065">
              <w:t>ARIA Group</w:t>
            </w:r>
            <w:r w:rsidRPr="00BB61B6" w:rsidR="00AB76E0">
              <w:t xml:space="preserve"> network infrastructure </w:t>
            </w:r>
            <w:r w:rsidR="00ED4570">
              <w:t xml:space="preserve">including Firewalls, Servers, Software as a Service, and </w:t>
            </w:r>
            <w:r w:rsidR="003403B7">
              <w:t>Switches are</w:t>
            </w:r>
            <w:r w:rsidRPr="00BB61B6" w:rsidR="003403B7">
              <w:t xml:space="preserve"> </w:t>
            </w:r>
            <w:r w:rsidRPr="00BB61B6" w:rsidR="00AB76E0">
              <w:t>to be hardened to current DoD STIGs.</w:t>
            </w:r>
            <w:r w:rsidRPr="00BB61B6" w:rsidR="00B0255C">
              <w:t xml:space="preserve"> </w:t>
            </w:r>
            <w:r w:rsidR="00E93065">
              <w:t>ARIA Group</w:t>
            </w:r>
            <w:r w:rsidRPr="00BB61B6" w:rsidR="00AB76E0">
              <w:t xml:space="preserve"> currently does not develop software. If </w:t>
            </w:r>
            <w:r w:rsidR="00E93065">
              <w:t>ARIA Group</w:t>
            </w:r>
            <w:r w:rsidRPr="00BB61B6" w:rsidR="00AB76E0">
              <w:t xml:space="preserve"> were to develop software, the s</w:t>
            </w:r>
            <w:r w:rsidRPr="00BB61B6" w:rsidR="00B0255C">
              <w:t xml:space="preserve">oftware </w:t>
            </w:r>
            <w:r w:rsidRPr="00BB61B6" w:rsidR="00AB76E0">
              <w:t>d</w:t>
            </w:r>
            <w:r w:rsidRPr="00BB61B6" w:rsidR="00B0255C">
              <w:t xml:space="preserve">evelopment </w:t>
            </w:r>
            <w:r w:rsidRPr="00BB61B6" w:rsidR="00AB76E0">
              <w:t xml:space="preserve">would </w:t>
            </w:r>
            <w:r w:rsidRPr="00BB61B6" w:rsidR="00B0255C">
              <w:t>compl</w:t>
            </w:r>
            <w:r w:rsidRPr="00BB61B6" w:rsidR="00AB76E0">
              <w:t>y</w:t>
            </w:r>
            <w:r w:rsidRPr="00BB61B6" w:rsidR="00B0255C">
              <w:t xml:space="preserve"> with the Company Software Development Plan</w:t>
            </w:r>
            <w:r w:rsidRPr="00BB61B6" w:rsidR="00AB76E0">
              <w:t>,</w:t>
            </w:r>
            <w:r w:rsidRPr="00BB61B6" w:rsidR="00B0255C">
              <w:t xml:space="preserve"> Procedure</w:t>
            </w:r>
            <w:r w:rsidRPr="00BB61B6" w:rsidR="00AB76E0">
              <w:t xml:space="preserve">, and Secure </w:t>
            </w:r>
            <w:r w:rsidRPr="00BB61B6" w:rsidR="00B0255C">
              <w:t>Coding Standards.</w:t>
            </w:r>
          </w:p>
          <w:p w:rsidRPr="00BB61B6" w:rsidR="00DD6ED0" w:rsidP="00BB61B6" w:rsidRDefault="00DD6ED0" w14:paraId="50BAF8EE" w14:textId="00A08E2D"/>
        </w:tc>
      </w:tr>
    </w:tbl>
    <w:p w:rsidRPr="00BB61B6" w:rsidR="00B0255C" w:rsidP="00BB61B6" w:rsidRDefault="00B0255C" w14:paraId="23A5229A" w14:textId="77777777">
      <w:pPr>
        <w:pStyle w:val="Header"/>
        <w:rPr>
          <w:szCs w:val="20"/>
        </w:rPr>
      </w:pPr>
    </w:p>
    <w:p w:rsidRPr="00BB61B6" w:rsidR="00B0255C" w:rsidP="00BB61B6" w:rsidRDefault="00DD6ED0" w14:paraId="112D4012" w14:textId="61BACC5B">
      <w:pPr>
        <w:pStyle w:val="Heading3"/>
      </w:pPr>
      <w:bookmarkStart w:name="_Toc160892067" w:id="146"/>
      <w:r w:rsidRPr="00BB61B6">
        <w:t>Separate User Functionality from System Management Functionality</w:t>
      </w:r>
      <w:bookmarkEnd w:id="146"/>
    </w:p>
    <w:tbl>
      <w:tblPr>
        <w:tblStyle w:val="TableGrid"/>
        <w:tblW w:w="0" w:type="auto"/>
        <w:tblLook w:val="04A0" w:firstRow="1" w:lastRow="0" w:firstColumn="1" w:lastColumn="0" w:noHBand="0" w:noVBand="1"/>
      </w:tblPr>
      <w:tblGrid>
        <w:gridCol w:w="3308"/>
        <w:gridCol w:w="3309"/>
        <w:gridCol w:w="3463"/>
      </w:tblGrid>
      <w:tr w:rsidRPr="00BB61B6" w:rsidR="00B0255C" w:rsidTr="00DD6ED0" w14:paraId="37781AB9" w14:textId="77777777">
        <w:tc>
          <w:tcPr>
            <w:tcW w:w="3308" w:type="dxa"/>
            <w:tcBorders>
              <w:top w:val="nil"/>
              <w:left w:val="nil"/>
              <w:bottom w:val="nil"/>
              <w:right w:val="nil"/>
            </w:tcBorders>
          </w:tcPr>
          <w:p w:rsidRPr="00BB61B6" w:rsidR="00B0255C" w:rsidP="00BB61B6" w:rsidRDefault="00B0255C" w14:paraId="5E03B3F3"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4F1B65A4"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691721C9"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DD6ED0" w14:paraId="6E970CA8" w14:textId="77777777">
        <w:tc>
          <w:tcPr>
            <w:tcW w:w="10080" w:type="dxa"/>
            <w:gridSpan w:val="3"/>
            <w:tcBorders>
              <w:top w:val="nil"/>
              <w:left w:val="nil"/>
              <w:bottom w:val="nil"/>
              <w:right w:val="nil"/>
            </w:tcBorders>
          </w:tcPr>
          <w:p w:rsidRPr="00BB61B6" w:rsidR="00B0255C" w:rsidP="00BB61B6" w:rsidRDefault="00B0255C" w14:paraId="13538AAA" w14:textId="15F06D99">
            <w:r w:rsidRPr="00BB61B6">
              <w:t xml:space="preserve">All </w:t>
            </w:r>
            <w:r w:rsidR="0070258D">
              <w:t>ARIA Group</w:t>
            </w:r>
            <w:r w:rsidRPr="00BB61B6">
              <w:t xml:space="preserve"> User permissions are restricted to ensure least privilege is adhered to and users do not have administrative privileges. </w:t>
            </w:r>
            <w:r w:rsidRPr="00BB61B6" w:rsidR="00AB76E0">
              <w:t xml:space="preserve">Authorized </w:t>
            </w:r>
            <w:r w:rsidR="00A302F6">
              <w:t>IT</w:t>
            </w:r>
            <w:r w:rsidRPr="00BB61B6" w:rsidR="00AB76E0">
              <w:t xml:space="preserve"> System </w:t>
            </w:r>
            <w:r w:rsidRPr="00BB61B6">
              <w:t xml:space="preserve">Administrators </w:t>
            </w:r>
            <w:r w:rsidRPr="00BB61B6" w:rsidR="00AB76E0">
              <w:t xml:space="preserve">use privileged </w:t>
            </w:r>
            <w:r w:rsidRPr="00BB61B6">
              <w:t xml:space="preserve">accounts for conducting administrator level functions within the </w:t>
            </w:r>
            <w:r w:rsidR="0070258D">
              <w:t>ARIA Group</w:t>
            </w:r>
            <w:r w:rsidRPr="00BB61B6">
              <w:t xml:space="preserve"> Enterprise</w:t>
            </w:r>
            <w:r w:rsidRPr="00BB61B6" w:rsidR="00AB76E0">
              <w:t xml:space="preserve"> Network</w:t>
            </w:r>
            <w:r w:rsidRPr="00BB61B6">
              <w:t xml:space="preserve">. </w:t>
            </w:r>
            <w:r w:rsidRPr="00BB61B6" w:rsidR="00AB76E0">
              <w:t xml:space="preserve">Privileged accounts are audited and reviewed at least monthly by the </w:t>
            </w:r>
            <w:r w:rsidR="00E93065">
              <w:t>ARIA Group</w:t>
            </w:r>
            <w:r w:rsidRPr="00BB61B6" w:rsidR="00AB76E0">
              <w:t xml:space="preserve"> Information Security Committee. </w:t>
            </w:r>
          </w:p>
          <w:p w:rsidRPr="00BB61B6" w:rsidR="00DD6ED0" w:rsidP="00BB61B6" w:rsidRDefault="00DD6ED0" w14:paraId="1DFF84D1" w14:textId="3CE409AA">
            <w:pPr>
              <w:pStyle w:val="BodyTextIndent"/>
              <w:tabs>
                <w:tab w:val="left" w:pos="0"/>
                <w:tab w:val="left" w:pos="630"/>
              </w:tabs>
              <w:ind w:left="0"/>
            </w:pPr>
          </w:p>
        </w:tc>
      </w:tr>
    </w:tbl>
    <w:p w:rsidRPr="00BB61B6" w:rsidR="00B0255C" w:rsidP="00BB61B6" w:rsidRDefault="00B0255C" w14:paraId="33CD74DB" w14:textId="77777777">
      <w:pPr>
        <w:pStyle w:val="Header"/>
        <w:rPr>
          <w:szCs w:val="20"/>
        </w:rPr>
      </w:pPr>
    </w:p>
    <w:p w:rsidRPr="00BB61B6" w:rsidR="00B0255C" w:rsidP="00BB61B6" w:rsidRDefault="00B0255C" w14:paraId="6C08B7B8" w14:textId="515B8343">
      <w:pPr>
        <w:pStyle w:val="Heading3"/>
      </w:pPr>
      <w:bookmarkStart w:name="_Toc160892068" w:id="147"/>
      <w:r w:rsidRPr="00BB61B6">
        <w:t xml:space="preserve">Prevent </w:t>
      </w:r>
      <w:r w:rsidRPr="00BB61B6" w:rsidR="00DD6ED0">
        <w:t>Unauthorized and Unintended Information Transfer Via Shared System Resources</w:t>
      </w:r>
      <w:bookmarkEnd w:id="147"/>
    </w:p>
    <w:tbl>
      <w:tblPr>
        <w:tblStyle w:val="TableGrid"/>
        <w:tblW w:w="0" w:type="auto"/>
        <w:tblLook w:val="04A0" w:firstRow="1" w:lastRow="0" w:firstColumn="1" w:lastColumn="0" w:noHBand="0" w:noVBand="1"/>
      </w:tblPr>
      <w:tblGrid>
        <w:gridCol w:w="3308"/>
        <w:gridCol w:w="3309"/>
        <w:gridCol w:w="3463"/>
      </w:tblGrid>
      <w:tr w:rsidRPr="00BB61B6" w:rsidR="00B0255C" w:rsidTr="00DD6ED0" w14:paraId="5F84E87A" w14:textId="77777777">
        <w:tc>
          <w:tcPr>
            <w:tcW w:w="3308" w:type="dxa"/>
            <w:tcBorders>
              <w:top w:val="nil"/>
              <w:left w:val="nil"/>
              <w:bottom w:val="nil"/>
              <w:right w:val="nil"/>
            </w:tcBorders>
          </w:tcPr>
          <w:p w:rsidRPr="00BB61B6" w:rsidR="00B0255C" w:rsidP="00BB61B6" w:rsidRDefault="00B0255C" w14:paraId="460CFCA9"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7B45B842"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3CBAA627"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DD6ED0" w14:paraId="29D36BF9" w14:textId="77777777">
        <w:tc>
          <w:tcPr>
            <w:tcW w:w="10080" w:type="dxa"/>
            <w:gridSpan w:val="3"/>
            <w:tcBorders>
              <w:top w:val="nil"/>
              <w:left w:val="nil"/>
              <w:bottom w:val="nil"/>
              <w:right w:val="nil"/>
            </w:tcBorders>
          </w:tcPr>
          <w:p w:rsidRPr="00BB61B6" w:rsidR="00B0255C" w:rsidP="00BB61B6" w:rsidRDefault="00B0255C" w14:paraId="08D78703" w14:textId="77777777"/>
          <w:p w:rsidRPr="00BB61B6" w:rsidR="00DD6ED0" w:rsidP="00BB61B6" w:rsidRDefault="00B0255C" w14:paraId="4F6326C6" w14:textId="4451C81D">
            <w:r w:rsidRPr="00BB61B6">
              <w:t xml:space="preserve">Unauthorized and unintended information transfer is </w:t>
            </w:r>
            <w:r w:rsidRPr="00BB61B6" w:rsidR="00AB76E0">
              <w:t>prohibited</w:t>
            </w:r>
            <w:r w:rsidRPr="00BB61B6">
              <w:t xml:space="preserve"> </w:t>
            </w:r>
            <w:r w:rsidRPr="00BB61B6" w:rsidR="00AB76E0">
              <w:t xml:space="preserve">by the </w:t>
            </w:r>
            <w:r w:rsidR="00E93065">
              <w:t>ARIA Group</w:t>
            </w:r>
            <w:r w:rsidRPr="00BB61B6" w:rsidR="00AB76E0">
              <w:t xml:space="preserve"> Information Security Policy. All computer assets are assigned to an </w:t>
            </w:r>
            <w:r w:rsidR="00E93065">
              <w:t>ARIA Group</w:t>
            </w:r>
            <w:r w:rsidRPr="00BB61B6" w:rsidR="00AB76E0">
              <w:t xml:space="preserve"> </w:t>
            </w:r>
            <w:r w:rsidRPr="00CD2030" w:rsidR="00564F17">
              <w:t>u</w:t>
            </w:r>
            <w:r w:rsidRPr="00413BFF" w:rsidR="00AB76E0">
              <w:t>ser</w:t>
            </w:r>
            <w:r w:rsidRPr="00BB61B6" w:rsidR="00AB76E0">
              <w:t xml:space="preserve"> who is accountable for ensuring other </w:t>
            </w:r>
            <w:r w:rsidR="00E93065">
              <w:t>ARIA Group</w:t>
            </w:r>
            <w:r w:rsidRPr="00BB61B6" w:rsidR="00AB76E0">
              <w:t xml:space="preserve"> personnel do not log into their asset without their supervision. This requirement does not address information remanence, which refers to residual representation of data that has been nominally deleted; covert channels (including storage or timing channels) where shared resources are manipulated to violate information flow restrictions; or components within systems for which there are only single users or roles.</w:t>
            </w:r>
            <w:r w:rsidRPr="00BB61B6">
              <w:t xml:space="preserve"> </w:t>
            </w:r>
          </w:p>
        </w:tc>
      </w:tr>
    </w:tbl>
    <w:p w:rsidRPr="00BB61B6" w:rsidR="00B0255C" w:rsidP="00BB61B6" w:rsidRDefault="00B0255C" w14:paraId="2EE1F478" w14:textId="77777777">
      <w:pPr>
        <w:pStyle w:val="Header"/>
        <w:rPr>
          <w:szCs w:val="20"/>
        </w:rPr>
      </w:pPr>
    </w:p>
    <w:p w:rsidRPr="00BB61B6" w:rsidR="00B0255C" w:rsidP="00BB61B6" w:rsidRDefault="00B0255C" w14:paraId="2D6C5E3C" w14:textId="069DA569">
      <w:pPr>
        <w:pStyle w:val="Heading3"/>
      </w:pPr>
      <w:bookmarkStart w:name="_Toc160892069" w:id="148"/>
      <w:r w:rsidRPr="00BB61B6">
        <w:t>Implement subnetworks for publicly accessible system components that are physically or logically separated from internal networks.</w:t>
      </w:r>
      <w:bookmarkEnd w:id="148"/>
    </w:p>
    <w:tbl>
      <w:tblPr>
        <w:tblStyle w:val="TableGrid"/>
        <w:tblW w:w="0" w:type="auto"/>
        <w:tblLook w:val="04A0" w:firstRow="1" w:lastRow="0" w:firstColumn="1" w:lastColumn="0" w:noHBand="0" w:noVBand="1"/>
      </w:tblPr>
      <w:tblGrid>
        <w:gridCol w:w="3308"/>
        <w:gridCol w:w="3309"/>
        <w:gridCol w:w="3463"/>
      </w:tblGrid>
      <w:tr w:rsidRPr="00BB61B6" w:rsidR="00B0255C" w:rsidTr="00DD6ED0" w14:paraId="2369E59A" w14:textId="77777777">
        <w:tc>
          <w:tcPr>
            <w:tcW w:w="3308" w:type="dxa"/>
            <w:tcBorders>
              <w:top w:val="nil"/>
              <w:left w:val="nil"/>
              <w:bottom w:val="nil"/>
              <w:right w:val="nil"/>
            </w:tcBorders>
          </w:tcPr>
          <w:p w:rsidRPr="00BB61B6" w:rsidR="00B0255C" w:rsidP="00BB61B6" w:rsidRDefault="00CD19CA" w14:paraId="7C9FB1B6" w14:textId="388943E4">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CD19CA" w14:paraId="1571992B" w14:textId="04FE5813">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420DB873"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DD6ED0" w14:paraId="35EFDA35" w14:textId="77777777">
        <w:tc>
          <w:tcPr>
            <w:tcW w:w="10080" w:type="dxa"/>
            <w:gridSpan w:val="3"/>
            <w:tcBorders>
              <w:top w:val="nil"/>
              <w:left w:val="nil"/>
              <w:bottom w:val="nil"/>
              <w:right w:val="nil"/>
            </w:tcBorders>
          </w:tcPr>
          <w:p w:rsidRPr="00BB61B6" w:rsidR="00B0255C" w:rsidP="00BB61B6" w:rsidRDefault="00B0255C" w14:paraId="309A05E9" w14:textId="77777777"/>
          <w:p w:rsidRPr="00BB61B6" w:rsidR="00B0255C" w:rsidP="00BB61B6" w:rsidRDefault="00AB76E0" w14:paraId="1FE181A1" w14:textId="1998EA63">
            <w:r w:rsidRPr="00BB61B6">
              <w:t>S</w:t>
            </w:r>
            <w:r w:rsidRPr="00BB61B6" w:rsidR="00B0255C">
              <w:t>ubnetworks for publicly accessible system components are logically separated from the network</w:t>
            </w:r>
            <w:r w:rsidRPr="00BB61B6">
              <w:t>.</w:t>
            </w:r>
            <w:r w:rsidRPr="00BB61B6" w:rsidR="00B0255C">
              <w:t xml:space="preserve"> </w:t>
            </w:r>
            <w:r w:rsidRPr="00BB61B6">
              <w:t>A</w:t>
            </w:r>
            <w:r w:rsidRPr="00BB61B6" w:rsidR="00B0255C">
              <w:t>ccess to the subnetworks is limited to select individuals supporting web hosting and development activities.</w:t>
            </w:r>
            <w:r w:rsidRPr="00BB61B6">
              <w:t xml:space="preserve"> </w:t>
            </w:r>
          </w:p>
          <w:p w:rsidRPr="00BB61B6" w:rsidR="00B0255C" w:rsidP="00BB61B6" w:rsidRDefault="00B0255C" w14:paraId="2936C9FE" w14:textId="77777777">
            <w:pPr>
              <w:pStyle w:val="BodyTextIndent"/>
              <w:tabs>
                <w:tab w:val="left" w:pos="0"/>
                <w:tab w:val="left" w:pos="630"/>
              </w:tabs>
              <w:ind w:left="0"/>
            </w:pPr>
          </w:p>
        </w:tc>
      </w:tr>
    </w:tbl>
    <w:p w:rsidRPr="00BB61B6" w:rsidR="00B0255C" w:rsidP="00BB61B6" w:rsidRDefault="00B0255C" w14:paraId="4D93014A" w14:textId="77777777">
      <w:pPr>
        <w:pStyle w:val="Header"/>
        <w:rPr>
          <w:szCs w:val="20"/>
        </w:rPr>
      </w:pPr>
    </w:p>
    <w:p w:rsidRPr="00BB61B6" w:rsidR="00B0255C" w:rsidP="00BB61B6" w:rsidRDefault="00B0255C" w14:paraId="1BA54C27" w14:textId="3EE58365">
      <w:pPr>
        <w:pStyle w:val="Heading3"/>
      </w:pPr>
      <w:bookmarkStart w:name="_Toc160892070" w:id="149"/>
      <w:r w:rsidRPr="00BB61B6">
        <w:t>Deny network communications traffic by default and allow network communications traffic by exception (i.e., deny all, permit by exception).</w:t>
      </w:r>
      <w:bookmarkEnd w:id="149"/>
    </w:p>
    <w:tbl>
      <w:tblPr>
        <w:tblStyle w:val="TableGrid"/>
        <w:tblW w:w="0" w:type="auto"/>
        <w:tblLook w:val="04A0" w:firstRow="1" w:lastRow="0" w:firstColumn="1" w:lastColumn="0" w:noHBand="0" w:noVBand="1"/>
      </w:tblPr>
      <w:tblGrid>
        <w:gridCol w:w="3308"/>
        <w:gridCol w:w="3309"/>
        <w:gridCol w:w="3463"/>
      </w:tblGrid>
      <w:tr w:rsidRPr="00BB61B6" w:rsidR="00B0255C" w:rsidTr="00226CE5" w14:paraId="36D34864" w14:textId="77777777">
        <w:tc>
          <w:tcPr>
            <w:tcW w:w="3308" w:type="dxa"/>
            <w:tcBorders>
              <w:top w:val="nil"/>
              <w:left w:val="nil"/>
              <w:bottom w:val="nil"/>
              <w:right w:val="nil"/>
            </w:tcBorders>
          </w:tcPr>
          <w:p w:rsidRPr="00BB61B6" w:rsidR="00B0255C" w:rsidP="00BB61B6" w:rsidRDefault="00CD19CA" w14:paraId="2340786D" w14:textId="1A649436">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CD19CA" w14:paraId="7B58B3F4" w14:textId="1F969098">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14FC86FD"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226CE5" w14:paraId="3DDF846C" w14:textId="77777777">
        <w:tc>
          <w:tcPr>
            <w:tcW w:w="10080" w:type="dxa"/>
            <w:gridSpan w:val="3"/>
            <w:tcBorders>
              <w:top w:val="nil"/>
              <w:left w:val="nil"/>
              <w:bottom w:val="nil"/>
              <w:right w:val="nil"/>
            </w:tcBorders>
          </w:tcPr>
          <w:p w:rsidRPr="00BB61B6" w:rsidR="00B0255C" w:rsidP="00BB61B6" w:rsidRDefault="00B0255C" w14:paraId="628CEBCF" w14:textId="77777777"/>
          <w:p w:rsidRPr="00BB61B6" w:rsidR="00B0255C" w:rsidP="00BB61B6" w:rsidRDefault="00B0255C" w14:paraId="490BE282" w14:textId="38C17C46">
            <w:r w:rsidRPr="00BB61B6">
              <w:t>All network communications traffic</w:t>
            </w:r>
            <w:r w:rsidRPr="00BB61B6" w:rsidR="00AB76E0">
              <w:t xml:space="preserve"> from </w:t>
            </w:r>
            <w:r w:rsidR="00E93065">
              <w:t>ARIA Group</w:t>
            </w:r>
            <w:r w:rsidRPr="00BB61B6" w:rsidR="00AB76E0">
              <w:t xml:space="preserve"> facility networks</w:t>
            </w:r>
            <w:r w:rsidR="00CD19CA">
              <w:t xml:space="preserve"> are</w:t>
            </w:r>
            <w:r w:rsidRPr="00BB61B6">
              <w:t xml:space="preserve"> configured to allow traffic by exception.</w:t>
            </w:r>
            <w:r w:rsidRPr="00BB61B6" w:rsidR="00AB76E0">
              <w:t xml:space="preserve"> Remote assets must use Operating System firewalls to deny network communications traffic by default. </w:t>
            </w:r>
          </w:p>
          <w:p w:rsidRPr="00BB61B6" w:rsidR="00DD6ED0" w:rsidP="00BB61B6" w:rsidRDefault="00DD6ED0" w14:paraId="533F48FA" w14:textId="10633599">
            <w:pPr>
              <w:pStyle w:val="BodyTextIndent"/>
              <w:tabs>
                <w:tab w:val="left" w:pos="0"/>
                <w:tab w:val="left" w:pos="630"/>
              </w:tabs>
              <w:ind w:left="0"/>
            </w:pPr>
          </w:p>
        </w:tc>
      </w:tr>
    </w:tbl>
    <w:p w:rsidRPr="00BB61B6" w:rsidR="00226CE5" w:rsidP="00BB61B6" w:rsidRDefault="00226CE5" w14:paraId="6D5CD67B" w14:textId="77777777"/>
    <w:p w:rsidRPr="00BB61B6" w:rsidR="00B0255C" w:rsidP="00BB61B6" w:rsidRDefault="00B0255C" w14:paraId="5AA4FF66" w14:textId="4873652D">
      <w:pPr>
        <w:pStyle w:val="Heading3"/>
      </w:pPr>
      <w:bookmarkStart w:name="_Toc160892071" w:id="150"/>
      <w:r w:rsidRPr="00BB61B6">
        <w:t>Prevent remote devices from simultaneously establishing non-remote connections with organizational systems and communicating via some other connection to resources in external networks (i.e., split tunneling).</w:t>
      </w:r>
      <w:bookmarkEnd w:id="150"/>
    </w:p>
    <w:tbl>
      <w:tblPr>
        <w:tblStyle w:val="TableGrid"/>
        <w:tblW w:w="0" w:type="auto"/>
        <w:tblLook w:val="04A0" w:firstRow="1" w:lastRow="0" w:firstColumn="1" w:lastColumn="0" w:noHBand="0" w:noVBand="1"/>
      </w:tblPr>
      <w:tblGrid>
        <w:gridCol w:w="3308"/>
        <w:gridCol w:w="3309"/>
        <w:gridCol w:w="3463"/>
      </w:tblGrid>
      <w:tr w:rsidRPr="00BB61B6" w:rsidR="00B0255C" w:rsidTr="00226CE5" w14:paraId="519E4732" w14:textId="77777777">
        <w:tc>
          <w:tcPr>
            <w:tcW w:w="3308" w:type="dxa"/>
            <w:tcBorders>
              <w:top w:val="nil"/>
              <w:left w:val="nil"/>
              <w:bottom w:val="nil"/>
              <w:right w:val="nil"/>
            </w:tcBorders>
          </w:tcPr>
          <w:p w:rsidRPr="00BB61B6" w:rsidR="00B0255C" w:rsidP="00BB61B6" w:rsidRDefault="00CF2CDF" w14:paraId="5F95E49A" w14:textId="4E72D22F">
            <w:pPr>
              <w:pStyle w:val="BodyTextIndent"/>
              <w:tabs>
                <w:tab w:val="left" w:pos="0"/>
                <w:tab w:val="left" w:pos="630"/>
              </w:tabs>
              <w:ind w:left="0"/>
            </w:pPr>
            <w:r>
              <w:fldChar w:fldCharType="begin">
                <w:ffData>
                  <w:name w:val=""/>
                  <w:enabled/>
                  <w:calcOnExit w:val="0"/>
                  <w:checkBox>
                    <w:sizeAuto/>
                    <w:default w:val="1"/>
                  </w:checkBox>
                </w:ffData>
              </w:fldChar>
            </w:r>
            <w:r>
              <w:instrText xml:space="preserve"> FORMCHECKBOX </w:instrText>
            </w:r>
            <w:r>
              <w:fldChar w:fldCharType="separate"/>
            </w:r>
            <w:r>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CF2CDF" w14:paraId="146FCDC7" w14:textId="39C2A0CE">
            <w:pPr>
              <w:pStyle w:val="BodyTextIndent"/>
              <w:tabs>
                <w:tab w:val="left" w:pos="0"/>
                <w:tab w:val="left" w:pos="630"/>
              </w:tabs>
              <w:ind w:left="0"/>
            </w:pPr>
            <w:r>
              <w:fldChar w:fldCharType="begin">
                <w:ffData>
                  <w:name w:val=""/>
                  <w:enabled/>
                  <w:calcOnExit w:val="0"/>
                  <w:checkBox>
                    <w:sizeAuto/>
                    <w:default w:val="0"/>
                  </w:checkBox>
                </w:ffData>
              </w:fldChar>
            </w:r>
            <w:r>
              <w:instrText xml:space="preserve"> FORMCHECKBOX </w:instrText>
            </w:r>
            <w:r>
              <w:fldChar w:fldCharType="separate"/>
            </w:r>
            <w:r>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2035F900"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226CE5" w14:paraId="5AA9C91E" w14:textId="77777777">
        <w:tc>
          <w:tcPr>
            <w:tcW w:w="10080" w:type="dxa"/>
            <w:gridSpan w:val="3"/>
            <w:tcBorders>
              <w:top w:val="nil"/>
              <w:left w:val="nil"/>
              <w:bottom w:val="nil"/>
              <w:right w:val="nil"/>
            </w:tcBorders>
          </w:tcPr>
          <w:p w:rsidRPr="00BB61B6" w:rsidR="00B0255C" w:rsidP="00BB61B6" w:rsidRDefault="00B0255C" w14:paraId="401E2CF8" w14:textId="77777777"/>
          <w:p w:rsidRPr="00BB61B6" w:rsidR="00B0255C" w:rsidP="00BB61B6" w:rsidRDefault="00B0255C" w14:paraId="02ED6211" w14:textId="5625DD69">
            <w:pPr>
              <w:pStyle w:val="BodyTextIndent"/>
              <w:tabs>
                <w:tab w:val="left" w:pos="0"/>
                <w:tab w:val="left" w:pos="630"/>
              </w:tabs>
              <w:ind w:left="0"/>
            </w:pPr>
            <w:r w:rsidRPr="00BB61B6">
              <w:t>All remote sessions are configured to only allow one session per user at a time</w:t>
            </w:r>
            <w:r w:rsidRPr="00BB61B6" w:rsidR="00AB76E0">
              <w:t>. S</w:t>
            </w:r>
            <w:r w:rsidRPr="00BB61B6">
              <w:t xml:space="preserve">plit tunneling </w:t>
            </w:r>
            <w:r w:rsidR="00CF2CDF">
              <w:t xml:space="preserve">is </w:t>
            </w:r>
            <w:r w:rsidRPr="00BB61B6" w:rsidR="00AB76E0">
              <w:t xml:space="preserve">disabled on all </w:t>
            </w:r>
            <w:r w:rsidR="00E93065">
              <w:t>ARIA Group</w:t>
            </w:r>
            <w:r w:rsidRPr="00BB61B6" w:rsidR="00AB76E0">
              <w:t xml:space="preserve"> Enterprise Network Virtual Private Network </w:t>
            </w:r>
            <w:r w:rsidR="00CF2CDF">
              <w:t xml:space="preserve">(VPN) </w:t>
            </w:r>
            <w:r w:rsidRPr="00BB61B6" w:rsidR="00AB76E0">
              <w:t xml:space="preserve">servers. </w:t>
            </w:r>
          </w:p>
          <w:p w:rsidRPr="00BB61B6" w:rsidR="00DC6832" w:rsidP="00BB61B6" w:rsidRDefault="00DC6832" w14:paraId="60AFFDD5" w14:textId="1D87EF20">
            <w:pPr>
              <w:pStyle w:val="BodyTextIndent"/>
              <w:tabs>
                <w:tab w:val="left" w:pos="0"/>
                <w:tab w:val="left" w:pos="630"/>
              </w:tabs>
              <w:ind w:left="0"/>
            </w:pPr>
          </w:p>
        </w:tc>
      </w:tr>
    </w:tbl>
    <w:p w:rsidRPr="00BB61B6" w:rsidR="00B0255C" w:rsidP="00BB61B6" w:rsidRDefault="00B0255C" w14:paraId="3E955D97" w14:textId="77777777">
      <w:pPr>
        <w:pStyle w:val="Header"/>
        <w:rPr>
          <w:szCs w:val="20"/>
        </w:rPr>
      </w:pPr>
    </w:p>
    <w:p w:rsidRPr="00BB61B6" w:rsidR="00B0255C" w:rsidP="00BB61B6" w:rsidRDefault="00B0255C" w14:paraId="03342D98" w14:textId="16E1B328">
      <w:pPr>
        <w:pStyle w:val="Heading3"/>
      </w:pPr>
      <w:bookmarkStart w:name="_Toc160892072" w:id="151"/>
      <w:r w:rsidRPr="00BB61B6">
        <w:t>Implement cryptographic mechanisms to prevent unauthorized disclosure of CUI during transmission unless otherwise protected by alternative physical safeguards.</w:t>
      </w:r>
      <w:bookmarkEnd w:id="151"/>
    </w:p>
    <w:tbl>
      <w:tblPr>
        <w:tblStyle w:val="TableGrid"/>
        <w:tblW w:w="0" w:type="auto"/>
        <w:tblLook w:val="04A0" w:firstRow="1" w:lastRow="0" w:firstColumn="1" w:lastColumn="0" w:noHBand="0" w:noVBand="1"/>
      </w:tblPr>
      <w:tblGrid>
        <w:gridCol w:w="3308"/>
        <w:gridCol w:w="3309"/>
        <w:gridCol w:w="3463"/>
      </w:tblGrid>
      <w:tr w:rsidRPr="00BB61B6" w:rsidR="00B0255C" w:rsidTr="00226CE5" w14:paraId="2E415AA4" w14:textId="77777777">
        <w:tc>
          <w:tcPr>
            <w:tcW w:w="3308" w:type="dxa"/>
            <w:tcBorders>
              <w:top w:val="nil"/>
              <w:left w:val="nil"/>
              <w:bottom w:val="nil"/>
              <w:right w:val="nil"/>
            </w:tcBorders>
          </w:tcPr>
          <w:p w:rsidRPr="00BB61B6" w:rsidR="00B0255C" w:rsidP="00BB61B6" w:rsidRDefault="00B0255C" w14:paraId="588217E3"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11DB4942"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24961F74"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226CE5" w14:paraId="15F5DC2A" w14:textId="77777777">
        <w:tc>
          <w:tcPr>
            <w:tcW w:w="10080" w:type="dxa"/>
            <w:gridSpan w:val="3"/>
            <w:tcBorders>
              <w:top w:val="nil"/>
              <w:left w:val="nil"/>
              <w:bottom w:val="nil"/>
              <w:right w:val="nil"/>
            </w:tcBorders>
          </w:tcPr>
          <w:p w:rsidRPr="00BB61B6" w:rsidR="00B0255C" w:rsidP="00BB61B6" w:rsidRDefault="00B0255C" w14:paraId="1C3F1395" w14:textId="77777777"/>
          <w:p w:rsidRPr="00BB61B6" w:rsidR="00B0255C" w:rsidP="00BB61B6" w:rsidRDefault="00B0255C" w14:paraId="089352F2" w14:textId="77777777">
            <w:r w:rsidRPr="00BB61B6">
              <w:t>Cryptographic mechanisms have been implemented to prevent the unauthorized disclosure of CUI during transmission, all emails are encrypted utilizing AES-256 compliant algorithms and FIPS 140-2 compliant hardware which operate in FIPS mode.</w:t>
            </w:r>
          </w:p>
          <w:p w:rsidRPr="00BB61B6" w:rsidR="00226CE5" w:rsidP="00BB61B6" w:rsidRDefault="00226CE5" w14:paraId="3ADEF1FA" w14:textId="25D21C45">
            <w:pPr>
              <w:pStyle w:val="BodyTextIndent"/>
              <w:tabs>
                <w:tab w:val="left" w:pos="0"/>
                <w:tab w:val="left" w:pos="630"/>
              </w:tabs>
              <w:ind w:left="0"/>
            </w:pPr>
          </w:p>
        </w:tc>
      </w:tr>
    </w:tbl>
    <w:p w:rsidRPr="00BB61B6" w:rsidR="00B0255C" w:rsidP="00BB61B6" w:rsidRDefault="00B0255C" w14:paraId="140BF0A8" w14:textId="77777777">
      <w:pPr>
        <w:pStyle w:val="Header"/>
        <w:rPr>
          <w:szCs w:val="20"/>
        </w:rPr>
      </w:pPr>
    </w:p>
    <w:p w:rsidRPr="00BB61B6" w:rsidR="00B0255C" w:rsidP="00BB61B6" w:rsidRDefault="00B0255C" w14:paraId="291C15C1" w14:textId="4326B066">
      <w:pPr>
        <w:pStyle w:val="Heading3"/>
      </w:pPr>
      <w:bookmarkStart w:name="_Toc160892073" w:id="152"/>
      <w:r w:rsidRPr="00BB61B6">
        <w:t xml:space="preserve">Terminate network connections associated with communications sessions at the end of the sessions or after a defined </w:t>
      </w:r>
      <w:r w:rsidRPr="00BB61B6" w:rsidR="00AB76E0">
        <w:t>condition</w:t>
      </w:r>
      <w:r w:rsidRPr="00BB61B6">
        <w:t>.</w:t>
      </w:r>
      <w:bookmarkEnd w:id="152"/>
    </w:p>
    <w:tbl>
      <w:tblPr>
        <w:tblStyle w:val="TableGrid"/>
        <w:tblW w:w="0" w:type="auto"/>
        <w:tblLook w:val="04A0" w:firstRow="1" w:lastRow="0" w:firstColumn="1" w:lastColumn="0" w:noHBand="0" w:noVBand="1"/>
      </w:tblPr>
      <w:tblGrid>
        <w:gridCol w:w="3308"/>
        <w:gridCol w:w="3309"/>
        <w:gridCol w:w="3463"/>
      </w:tblGrid>
      <w:tr w:rsidRPr="00BB61B6" w:rsidR="00B0255C" w:rsidTr="00226CE5" w14:paraId="0EC900CF" w14:textId="77777777">
        <w:tc>
          <w:tcPr>
            <w:tcW w:w="3308" w:type="dxa"/>
            <w:tcBorders>
              <w:top w:val="nil"/>
              <w:left w:val="nil"/>
              <w:bottom w:val="nil"/>
              <w:right w:val="nil"/>
            </w:tcBorders>
          </w:tcPr>
          <w:p w:rsidRPr="00BB61B6" w:rsidR="00B0255C" w:rsidP="00BB61B6" w:rsidRDefault="00AB76E0" w14:paraId="574C714A" w14:textId="02030977">
            <w:pPr>
              <w:pStyle w:val="BodyTextIndent"/>
              <w:tabs>
                <w:tab w:val="left" w:pos="0"/>
                <w:tab w:val="left" w:pos="630"/>
              </w:tabs>
              <w:ind w:left="0"/>
            </w:pPr>
            <w:r w:rsidRPr="00BB61B6">
              <w:fldChar w:fldCharType="begin">
                <w:ffData>
                  <w:name w:val=""/>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rsidR="00B0255C">
              <w:t xml:space="preserve"> Implemented</w:t>
            </w:r>
          </w:p>
        </w:tc>
        <w:tc>
          <w:tcPr>
            <w:tcW w:w="3309" w:type="dxa"/>
            <w:tcBorders>
              <w:top w:val="nil"/>
              <w:left w:val="nil"/>
              <w:bottom w:val="nil"/>
              <w:right w:val="nil"/>
            </w:tcBorders>
          </w:tcPr>
          <w:p w:rsidRPr="00BB61B6" w:rsidR="00B0255C" w:rsidP="00BB61B6" w:rsidRDefault="00AB76E0" w14:paraId="2AA30C56" w14:textId="498ECB62">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rsidR="00B0255C">
              <w:t xml:space="preserve"> Planned to be Implemented  </w:t>
            </w:r>
          </w:p>
        </w:tc>
        <w:tc>
          <w:tcPr>
            <w:tcW w:w="3463" w:type="dxa"/>
            <w:tcBorders>
              <w:top w:val="nil"/>
              <w:left w:val="nil"/>
              <w:bottom w:val="nil"/>
              <w:right w:val="nil"/>
            </w:tcBorders>
          </w:tcPr>
          <w:p w:rsidRPr="00BB61B6" w:rsidR="00B0255C" w:rsidP="00BB61B6" w:rsidRDefault="00B0255C" w14:paraId="4C1CFAA9"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226CE5" w14:paraId="1B37AC08" w14:textId="77777777">
        <w:tc>
          <w:tcPr>
            <w:tcW w:w="10080" w:type="dxa"/>
            <w:gridSpan w:val="3"/>
            <w:tcBorders>
              <w:top w:val="nil"/>
              <w:left w:val="nil"/>
              <w:bottom w:val="nil"/>
              <w:right w:val="nil"/>
            </w:tcBorders>
          </w:tcPr>
          <w:p w:rsidRPr="00BB61B6" w:rsidR="00B0255C" w:rsidP="00BB61B6" w:rsidRDefault="00B0255C" w14:paraId="5030CFC1" w14:textId="77777777"/>
          <w:p w:rsidRPr="00BB61B6" w:rsidR="00B0255C" w:rsidP="00BB61B6" w:rsidRDefault="00B0255C" w14:paraId="59E0F2DE" w14:textId="212974CE">
            <w:r w:rsidRPr="00BB61B6">
              <w:t xml:space="preserve">All network connections associated with communications sessions </w:t>
            </w:r>
            <w:r w:rsidRPr="00BB61B6" w:rsidR="00AB76E0">
              <w:t xml:space="preserve">must terminate after an agreed-upon defined </w:t>
            </w:r>
            <w:r w:rsidRPr="00BB61B6" w:rsidR="00CF2CDF">
              <w:t>condition</w:t>
            </w:r>
            <w:r w:rsidRPr="00BB61B6" w:rsidR="00AB76E0">
              <w:t xml:space="preserve">, such as a period of inactivity or time of the day. </w:t>
            </w:r>
          </w:p>
          <w:p w:rsidRPr="00BB61B6" w:rsidR="00226CE5" w:rsidP="00BB61B6" w:rsidRDefault="00226CE5" w14:paraId="7B9EEEAF" w14:textId="3ADA0AE6"/>
        </w:tc>
      </w:tr>
    </w:tbl>
    <w:p w:rsidRPr="00BB61B6" w:rsidR="00B0255C" w:rsidP="00BB61B6" w:rsidRDefault="00B0255C" w14:paraId="41CF7D82" w14:textId="77777777">
      <w:pPr>
        <w:pStyle w:val="Header"/>
        <w:rPr>
          <w:szCs w:val="20"/>
        </w:rPr>
      </w:pPr>
    </w:p>
    <w:p w:rsidRPr="00BB61B6" w:rsidR="00226CE5" w:rsidP="00BB61B6" w:rsidRDefault="00226CE5" w14:paraId="0355A26D" w14:textId="6FC65C84">
      <w:pPr>
        <w:pStyle w:val="Heading3"/>
        <w:ind w:left="900" w:hanging="900"/>
      </w:pPr>
      <w:bookmarkStart w:name="_Toc160892074" w:id="153"/>
      <w:r w:rsidRPr="00BB61B6">
        <w:t xml:space="preserve">Establish and manage cryptographic </w:t>
      </w:r>
      <w:r w:rsidRPr="00BB61B6" w:rsidR="00413BFF">
        <w:t>keys.</w:t>
      </w:r>
      <w:bookmarkEnd w:id="153"/>
    </w:p>
    <w:p w:rsidRPr="00BB61B6" w:rsidR="00B0255C" w:rsidP="00BB61B6" w:rsidRDefault="00B0255C" w14:paraId="5DFAE23D" w14:textId="77777777">
      <w:pPr>
        <w:pStyle w:val="Header"/>
        <w:rPr>
          <w:szCs w:val="20"/>
        </w:rPr>
      </w:pPr>
    </w:p>
    <w:tbl>
      <w:tblPr>
        <w:tblStyle w:val="TableGrid"/>
        <w:tblW w:w="0" w:type="auto"/>
        <w:tblLook w:val="04A0" w:firstRow="1" w:lastRow="0" w:firstColumn="1" w:lastColumn="0" w:noHBand="0" w:noVBand="1"/>
      </w:tblPr>
      <w:tblGrid>
        <w:gridCol w:w="3308"/>
        <w:gridCol w:w="3309"/>
        <w:gridCol w:w="3463"/>
      </w:tblGrid>
      <w:tr w:rsidRPr="00BB61B6" w:rsidR="00B0255C" w:rsidTr="00226CE5" w14:paraId="5947DB99" w14:textId="77777777">
        <w:tc>
          <w:tcPr>
            <w:tcW w:w="3308" w:type="dxa"/>
            <w:tcBorders>
              <w:top w:val="nil"/>
              <w:left w:val="nil"/>
              <w:bottom w:val="nil"/>
              <w:right w:val="nil"/>
            </w:tcBorders>
          </w:tcPr>
          <w:p w:rsidRPr="00BB61B6" w:rsidR="00B0255C" w:rsidP="00BB61B6" w:rsidRDefault="00B0255C" w14:paraId="7CC620EA"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57E99A48"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37D09DF0"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226CE5" w14:paraId="03F18A00" w14:textId="77777777">
        <w:tc>
          <w:tcPr>
            <w:tcW w:w="10080" w:type="dxa"/>
            <w:gridSpan w:val="3"/>
            <w:tcBorders>
              <w:top w:val="nil"/>
              <w:left w:val="nil"/>
              <w:bottom w:val="nil"/>
              <w:right w:val="nil"/>
            </w:tcBorders>
          </w:tcPr>
          <w:p w:rsidRPr="00BB61B6" w:rsidR="00B0255C" w:rsidP="00BB61B6" w:rsidRDefault="00B0255C" w14:paraId="34C06D80" w14:textId="77777777">
            <w:pPr>
              <w:pStyle w:val="BodyTextIndent"/>
              <w:tabs>
                <w:tab w:val="left" w:pos="0"/>
                <w:tab w:val="left" w:pos="630"/>
              </w:tabs>
              <w:ind w:left="0"/>
            </w:pPr>
          </w:p>
          <w:p w:rsidRPr="00BB61B6" w:rsidR="00AB3EED" w:rsidP="00AB3EED" w:rsidRDefault="00AB76E0" w14:paraId="78B3D55C" w14:textId="52527303">
            <w:r w:rsidRPr="00BB61B6">
              <w:t>A</w:t>
            </w:r>
            <w:r w:rsidRPr="00BB61B6" w:rsidR="00B0255C">
              <w:t xml:space="preserve">ll keys which are employed within the </w:t>
            </w:r>
            <w:r w:rsidR="00E93065">
              <w:t>ARIA Group</w:t>
            </w:r>
            <w:r w:rsidRPr="00BB61B6" w:rsidR="00B0255C">
              <w:t xml:space="preserve"> Enterprise Network are managed</w:t>
            </w:r>
            <w:r w:rsidRPr="00BB61B6">
              <w:t xml:space="preserve">, </w:t>
            </w:r>
            <w:r w:rsidRPr="00BB61B6" w:rsidR="00B0255C">
              <w:t>protected</w:t>
            </w:r>
            <w:r w:rsidRPr="00BB61B6">
              <w:t>, and centrally stored</w:t>
            </w:r>
            <w:r w:rsidRPr="00BB61B6" w:rsidR="00B0255C">
              <w:t xml:space="preserve"> to ensure a compromise does not occur.</w:t>
            </w:r>
            <w:r w:rsidRPr="00BB61B6" w:rsidR="00AB3EED">
              <w:t xml:space="preserve"> </w:t>
            </w:r>
            <w:r w:rsidR="00A302F6">
              <w:t>IT</w:t>
            </w:r>
            <w:r w:rsidR="00AB3EED">
              <w:t xml:space="preserve"> has established and manages the </w:t>
            </w:r>
            <w:r w:rsidR="00E93065">
              <w:t>ARIA Group</w:t>
            </w:r>
            <w:r w:rsidR="00AB3EED">
              <w:t xml:space="preserve"> Enterprise Network</w:t>
            </w:r>
            <w:r w:rsidRPr="00BB61B6" w:rsidR="00AB3EED">
              <w:t xml:space="preserve"> cryptographic keys for cryptography employed in </w:t>
            </w:r>
            <w:r w:rsidR="0070258D">
              <w:t>ARIA Group</w:t>
            </w:r>
            <w:r w:rsidRPr="00BB61B6" w:rsidR="00AB3EED">
              <w:t xml:space="preserve"> systems.</w:t>
            </w:r>
          </w:p>
          <w:p w:rsidRPr="00BB61B6" w:rsidR="00B0255C" w:rsidP="00BB61B6" w:rsidRDefault="00B0255C" w14:paraId="109EE594" w14:textId="604FEAE1">
            <w:pPr>
              <w:pStyle w:val="BodyTextIndent"/>
              <w:tabs>
                <w:tab w:val="left" w:pos="0"/>
                <w:tab w:val="left" w:pos="630"/>
              </w:tabs>
              <w:ind w:left="0"/>
            </w:pPr>
          </w:p>
          <w:p w:rsidRPr="00BB61B6" w:rsidR="00226CE5" w:rsidP="00BB61B6" w:rsidRDefault="00226CE5" w14:paraId="55359713" w14:textId="5FEFE130">
            <w:pPr>
              <w:pStyle w:val="BodyTextIndent"/>
              <w:tabs>
                <w:tab w:val="left" w:pos="0"/>
                <w:tab w:val="left" w:pos="630"/>
              </w:tabs>
              <w:ind w:left="0"/>
            </w:pPr>
          </w:p>
        </w:tc>
      </w:tr>
    </w:tbl>
    <w:p w:rsidRPr="00BB61B6" w:rsidR="00B0255C" w:rsidP="00BB61B6" w:rsidRDefault="00B0255C" w14:paraId="6447CA29" w14:textId="77777777">
      <w:pPr>
        <w:pStyle w:val="Header"/>
        <w:rPr>
          <w:szCs w:val="20"/>
        </w:rPr>
      </w:pPr>
    </w:p>
    <w:p w:rsidRPr="00BB61B6" w:rsidR="00B0255C" w:rsidP="00BB61B6" w:rsidRDefault="00B0255C" w14:paraId="31236E86" w14:textId="2BA99006">
      <w:pPr>
        <w:pStyle w:val="Heading3"/>
        <w:ind w:left="900" w:hanging="900"/>
      </w:pPr>
      <w:bookmarkStart w:name="_Toc160892075" w:id="154"/>
      <w:r w:rsidRPr="00BB61B6">
        <w:t>Employ FIPS-validated cryptography when used to protect the confidentiality of CUI.</w:t>
      </w:r>
      <w:bookmarkEnd w:id="154"/>
    </w:p>
    <w:tbl>
      <w:tblPr>
        <w:tblStyle w:val="TableGrid"/>
        <w:tblW w:w="0" w:type="auto"/>
        <w:tblLook w:val="04A0" w:firstRow="1" w:lastRow="0" w:firstColumn="1" w:lastColumn="0" w:noHBand="0" w:noVBand="1"/>
      </w:tblPr>
      <w:tblGrid>
        <w:gridCol w:w="3308"/>
        <w:gridCol w:w="3309"/>
        <w:gridCol w:w="3463"/>
      </w:tblGrid>
      <w:tr w:rsidRPr="00BB61B6" w:rsidR="00B0255C" w:rsidTr="0022086C" w14:paraId="5B6EA9D6" w14:textId="77777777">
        <w:tc>
          <w:tcPr>
            <w:tcW w:w="3308" w:type="dxa"/>
            <w:tcBorders>
              <w:top w:val="nil"/>
              <w:left w:val="nil"/>
              <w:bottom w:val="nil"/>
              <w:right w:val="nil"/>
            </w:tcBorders>
          </w:tcPr>
          <w:p w:rsidRPr="00BB61B6" w:rsidR="00B0255C" w:rsidP="00BB61B6" w:rsidRDefault="00B0255C" w14:paraId="23E6685E"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593EA494"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533CB814"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22086C" w14:paraId="170A6576" w14:textId="77777777">
        <w:tc>
          <w:tcPr>
            <w:tcW w:w="10080" w:type="dxa"/>
            <w:gridSpan w:val="3"/>
            <w:tcBorders>
              <w:top w:val="nil"/>
              <w:left w:val="nil"/>
              <w:bottom w:val="nil"/>
              <w:right w:val="nil"/>
            </w:tcBorders>
          </w:tcPr>
          <w:p w:rsidRPr="00BB61B6" w:rsidR="00B0255C" w:rsidP="00BB61B6" w:rsidRDefault="00B0255C" w14:paraId="3F765707" w14:textId="77777777"/>
          <w:p w:rsidRPr="00BB61B6" w:rsidR="00B0255C" w:rsidP="00BB61B6" w:rsidRDefault="00B0255C" w14:paraId="0BF63EC3" w14:textId="25FECA93">
            <w:r w:rsidRPr="00BB61B6">
              <w:t xml:space="preserve">FIPS validated cryptography is utilized to protect the confidentiality of CUI within the </w:t>
            </w:r>
            <w:r w:rsidR="0070258D">
              <w:t>ARIA Group</w:t>
            </w:r>
            <w:r w:rsidRPr="00BB61B6">
              <w:t xml:space="preserve"> Enterprise</w:t>
            </w:r>
            <w:r w:rsidRPr="00BB61B6" w:rsidR="003E2104">
              <w:t xml:space="preserve"> and </w:t>
            </w:r>
            <w:r w:rsidRPr="00BB61B6">
              <w:t xml:space="preserve">only approved encryption algorithms are </w:t>
            </w:r>
            <w:r w:rsidRPr="00BB61B6" w:rsidR="00AB76E0">
              <w:t>in place.</w:t>
            </w:r>
            <w:r w:rsidRPr="00BB61B6">
              <w:t xml:space="preserve"> </w:t>
            </w:r>
          </w:p>
          <w:p w:rsidRPr="00BB61B6" w:rsidR="0022086C" w:rsidP="00BB61B6" w:rsidRDefault="0022086C" w14:paraId="39F56AAE" w14:textId="36B65561">
            <w:pPr>
              <w:pStyle w:val="BodyTextIndent"/>
              <w:tabs>
                <w:tab w:val="left" w:pos="0"/>
                <w:tab w:val="left" w:pos="630"/>
              </w:tabs>
              <w:ind w:left="0"/>
            </w:pPr>
          </w:p>
        </w:tc>
      </w:tr>
    </w:tbl>
    <w:p w:rsidRPr="00BB61B6" w:rsidR="00B0255C" w:rsidP="00BB61B6" w:rsidRDefault="00B0255C" w14:paraId="04E327F4" w14:textId="77777777">
      <w:pPr>
        <w:pStyle w:val="Header"/>
        <w:rPr>
          <w:szCs w:val="20"/>
        </w:rPr>
      </w:pPr>
    </w:p>
    <w:p w:rsidRPr="00BB61B6" w:rsidR="00B0255C" w:rsidP="00BB61B6" w:rsidRDefault="00B0255C" w14:paraId="19806514" w14:textId="47C02EBF">
      <w:pPr>
        <w:pStyle w:val="Heading3"/>
        <w:ind w:left="900" w:hanging="900"/>
      </w:pPr>
      <w:bookmarkStart w:name="_Toc160892076" w:id="155"/>
      <w:r w:rsidRPr="00BB61B6">
        <w:t>Prohibit remote activation</w:t>
      </w:r>
      <w:r w:rsidRPr="00BB61B6">
        <w:rPr>
          <w:vertAlign w:val="superscript"/>
        </w:rPr>
        <w:t xml:space="preserve"> </w:t>
      </w:r>
      <w:r w:rsidRPr="00BB61B6">
        <w:t>of collaborative computing devices and provide indication of devices in use to users present at the device.</w:t>
      </w:r>
      <w:bookmarkEnd w:id="155"/>
    </w:p>
    <w:tbl>
      <w:tblPr>
        <w:tblStyle w:val="TableGrid"/>
        <w:tblW w:w="0" w:type="auto"/>
        <w:tblLook w:val="04A0" w:firstRow="1" w:lastRow="0" w:firstColumn="1" w:lastColumn="0" w:noHBand="0" w:noVBand="1"/>
      </w:tblPr>
      <w:tblGrid>
        <w:gridCol w:w="3308"/>
        <w:gridCol w:w="3309"/>
        <w:gridCol w:w="3463"/>
      </w:tblGrid>
      <w:tr w:rsidRPr="00BB61B6" w:rsidR="00B0255C" w:rsidTr="14946ABD" w14:paraId="78032026" w14:textId="77777777">
        <w:tc>
          <w:tcPr>
            <w:tcW w:w="3308" w:type="dxa"/>
            <w:tcBorders>
              <w:top w:val="nil"/>
              <w:left w:val="nil"/>
              <w:bottom w:val="nil"/>
              <w:right w:val="nil"/>
            </w:tcBorders>
            <w:tcMar/>
          </w:tcPr>
          <w:p w:rsidRPr="00BB61B6" w:rsidR="00B0255C" w:rsidP="00BB61B6" w:rsidRDefault="00B0255C" w14:paraId="723B8414"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Mar/>
          </w:tcPr>
          <w:p w:rsidRPr="00BB61B6" w:rsidR="00B0255C" w:rsidP="00BB61B6" w:rsidRDefault="00B0255C" w14:paraId="7046DC16"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Mar/>
          </w:tcPr>
          <w:p w:rsidRPr="00BB61B6" w:rsidR="00B0255C" w:rsidP="00BB61B6" w:rsidRDefault="00B0255C" w14:textId="77777777" w14:noSpellErr="1" w14:paraId="59B8F2AF">
            <w:pPr>
              <w:pStyle w:val="BodyTextIndent"/>
              <w:tabs>
                <w:tab w:val="left" w:pos="0"/>
                <w:tab w:val="left" w:pos="630"/>
              </w:tabs>
              <w:ind w:left="0"/>
              <w:rPr>
                <w:ins w:author="Lake Jasper" w:date="2025-12-03T22:37:28.643Z" w16du:dateUtc="2025-12-03T22:37:28.643Z" w:id="490930718"/>
              </w:rPr>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rsidR="00B0255C">
              <w:rPr/>
              <w:t xml:space="preserve"> Not Applicable </w:t>
            </w:r>
          </w:p>
          <w:p w:rsidRPr="00BB61B6" w:rsidR="00B0255C" w:rsidP="00BB61B6" w:rsidRDefault="00B0255C" w14:paraId="69763CB0" w14:textId="7E773604">
            <w:pPr>
              <w:pStyle w:val="BodyTextIndent"/>
              <w:tabs>
                <w:tab w:val="left" w:pos="0"/>
                <w:tab w:val="left" w:pos="630"/>
              </w:tabs>
              <w:ind w:left="0"/>
            </w:pPr>
          </w:p>
        </w:tc>
      </w:tr>
      <w:tr w:rsidRPr="00BB61B6" w:rsidR="00B0255C" w:rsidTr="14946ABD" w14:paraId="2AB8D79B" w14:textId="77777777">
        <w:tc>
          <w:tcPr>
            <w:tcW w:w="10080" w:type="dxa"/>
            <w:gridSpan w:val="3"/>
            <w:tcBorders>
              <w:top w:val="nil"/>
              <w:left w:val="nil"/>
              <w:bottom w:val="nil"/>
              <w:right w:val="nil"/>
            </w:tcBorders>
            <w:tcMar/>
          </w:tcPr>
          <w:p w:rsidRPr="00BB61B6" w:rsidR="00B0255C" w:rsidP="00BB61B6" w:rsidRDefault="00B0255C" w14:paraId="2AF54772" w14:textId="77777777"/>
          <w:p w:rsidRPr="00BB61B6" w:rsidR="0022086C" w:rsidP="00BB61B6" w:rsidRDefault="00B0255C" w14:paraId="14A46EEF" w14:textId="4BB1C5AE">
            <w:pPr>
              <w:pStyle w:val="BodyTextIndent"/>
              <w:tabs>
                <w:tab w:val="left" w:pos="0"/>
                <w:tab w:val="left" w:pos="630"/>
              </w:tabs>
              <w:ind w:left="0"/>
            </w:pPr>
            <w:r w:rsidRPr="00BB61B6">
              <w:t xml:space="preserve">Collaborative computing devices are prohibited from </w:t>
            </w:r>
            <w:r w:rsidRPr="00BB61B6" w:rsidR="00AB76E0">
              <w:t xml:space="preserve">use on </w:t>
            </w:r>
            <w:r w:rsidR="00E93065">
              <w:t>ARIA Group</w:t>
            </w:r>
            <w:r w:rsidRPr="00BB61B6" w:rsidR="00AB76E0">
              <w:t xml:space="preserve"> Enterprise Networks. </w:t>
            </w:r>
          </w:p>
          <w:p w:rsidRPr="00BB61B6" w:rsidR="00AB76E0" w:rsidP="00BB61B6" w:rsidRDefault="00AB76E0" w14:paraId="38460698" w14:textId="77777777">
            <w:pPr>
              <w:pStyle w:val="BodyTextIndent"/>
              <w:tabs>
                <w:tab w:val="left" w:pos="0"/>
                <w:tab w:val="left" w:pos="630"/>
              </w:tabs>
              <w:ind w:left="0"/>
            </w:pPr>
          </w:p>
          <w:p w:rsidRPr="00BB61B6" w:rsidR="00AB76E0" w:rsidP="00BB61B6" w:rsidRDefault="00AB76E0" w14:paraId="1EC29AC9" w14:textId="67D7C592">
            <w:pPr>
              <w:pStyle w:val="BodyTextIndent"/>
              <w:tabs>
                <w:tab w:val="left" w:pos="0"/>
                <w:tab w:val="left" w:pos="630"/>
              </w:tabs>
              <w:ind w:left="0"/>
            </w:pPr>
          </w:p>
        </w:tc>
      </w:tr>
    </w:tbl>
    <w:p w:rsidRPr="00BB61B6" w:rsidR="00B0255C" w:rsidP="00BB61B6" w:rsidRDefault="0022086C" w14:paraId="37DD11B5" w14:textId="7A0AE66A">
      <w:pPr>
        <w:pStyle w:val="Heading3"/>
        <w:ind w:left="900" w:hanging="900"/>
      </w:pPr>
      <w:bookmarkStart w:name="_Toc160892077" w:id="156"/>
      <w:r w:rsidRPr="00BB61B6">
        <w:t>Control and Monitor the Use of Mobile Code</w:t>
      </w:r>
      <w:bookmarkEnd w:id="156"/>
    </w:p>
    <w:tbl>
      <w:tblPr>
        <w:tblStyle w:val="TableGrid"/>
        <w:tblW w:w="0" w:type="auto"/>
        <w:tblLook w:val="04A0" w:firstRow="1" w:lastRow="0" w:firstColumn="1" w:lastColumn="0" w:noHBand="0" w:noVBand="1"/>
      </w:tblPr>
      <w:tblGrid>
        <w:gridCol w:w="3308"/>
        <w:gridCol w:w="3309"/>
        <w:gridCol w:w="3463"/>
      </w:tblGrid>
      <w:tr w:rsidRPr="00BB61B6" w:rsidR="00B0255C" w:rsidTr="0022086C" w14:paraId="3AD8BC37" w14:textId="77777777">
        <w:tc>
          <w:tcPr>
            <w:tcW w:w="3308" w:type="dxa"/>
            <w:tcBorders>
              <w:top w:val="nil"/>
              <w:left w:val="nil"/>
              <w:bottom w:val="nil"/>
              <w:right w:val="nil"/>
            </w:tcBorders>
          </w:tcPr>
          <w:p w:rsidRPr="00BB61B6" w:rsidR="00B0255C" w:rsidP="00BB61B6" w:rsidRDefault="00B0255C" w14:paraId="29D25A7A"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05E5C7BA"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5B2BD008"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22086C" w14:paraId="457E187E" w14:textId="77777777">
        <w:tc>
          <w:tcPr>
            <w:tcW w:w="10080" w:type="dxa"/>
            <w:gridSpan w:val="3"/>
            <w:tcBorders>
              <w:top w:val="nil"/>
              <w:left w:val="nil"/>
              <w:bottom w:val="nil"/>
              <w:right w:val="nil"/>
            </w:tcBorders>
          </w:tcPr>
          <w:p w:rsidRPr="00BB61B6" w:rsidR="00B0255C" w:rsidP="00BB61B6" w:rsidRDefault="00B0255C" w14:paraId="27B966BE" w14:textId="77777777"/>
          <w:p w:rsidRPr="00BB61B6" w:rsidR="00B0255C" w:rsidP="00BB61B6" w:rsidRDefault="0070258D" w14:paraId="4AA45F7F" w14:textId="3718A153">
            <w:r>
              <w:t>ARIA Group</w:t>
            </w:r>
            <w:r w:rsidRPr="00BB61B6" w:rsidR="00AB76E0">
              <w:t xml:space="preserve"> monitors for the use of vulnerable mobile code utilizing SCAP-compliant vulnerability scans. This activity is monitored by the </w:t>
            </w:r>
            <w:r w:rsidR="00E93065">
              <w:t>ARIA Group</w:t>
            </w:r>
            <w:r w:rsidRPr="00BB61B6" w:rsidR="00AB76E0">
              <w:t xml:space="preserve"> Information Security Committee, and any exploits relating to mobile code within the </w:t>
            </w:r>
            <w:r w:rsidR="00E93065">
              <w:t>ARIA Group</w:t>
            </w:r>
            <w:r w:rsidRPr="00BB61B6" w:rsidR="00AB76E0">
              <w:t xml:space="preserve"> Enterprise Network are reviewed at least monthly. A risk assessment is performed by the committee if mobile code is in use, and vulnerabilities including exploits are remediated by </w:t>
            </w:r>
            <w:r w:rsidR="00A302F6">
              <w:t>IT</w:t>
            </w:r>
            <w:r w:rsidRPr="00BB61B6" w:rsidR="00AB76E0">
              <w:t xml:space="preserve"> unless the risk is accepted. </w:t>
            </w:r>
          </w:p>
          <w:p w:rsidRPr="00BB61B6" w:rsidR="0022086C" w:rsidP="00BB61B6" w:rsidRDefault="0022086C" w14:paraId="0EA75BEC" w14:textId="469E86C0"/>
        </w:tc>
      </w:tr>
    </w:tbl>
    <w:p w:rsidRPr="00BB61B6" w:rsidR="00B0255C" w:rsidP="00BB61B6" w:rsidRDefault="00B0255C" w14:paraId="3B991A89" w14:textId="77777777">
      <w:pPr>
        <w:pStyle w:val="Header"/>
        <w:rPr>
          <w:szCs w:val="20"/>
        </w:rPr>
      </w:pPr>
    </w:p>
    <w:p w:rsidRPr="00BB61B6" w:rsidR="00B0255C" w:rsidP="00BB61B6" w:rsidRDefault="00B0255C" w14:paraId="7B9BC7C4" w14:textId="2A4ADF77">
      <w:pPr>
        <w:pStyle w:val="Heading3"/>
        <w:ind w:left="900" w:hanging="900"/>
      </w:pPr>
      <w:bookmarkStart w:name="_Toc160892078" w:id="157"/>
      <w:r w:rsidRPr="00BB61B6">
        <w:t xml:space="preserve">Control and </w:t>
      </w:r>
      <w:r w:rsidRPr="00BB61B6" w:rsidR="0022086C">
        <w:t>Monitor the Use of Voice Over Internet Protoco</w:t>
      </w:r>
      <w:r w:rsidRPr="00BB61B6">
        <w:t xml:space="preserve">l (VoIP) </w:t>
      </w:r>
      <w:r w:rsidRPr="00BB61B6" w:rsidR="0022086C">
        <w:t>T</w:t>
      </w:r>
      <w:r w:rsidRPr="00BB61B6">
        <w:t>echnologies.</w:t>
      </w:r>
      <w:bookmarkEnd w:id="157"/>
    </w:p>
    <w:tbl>
      <w:tblPr>
        <w:tblStyle w:val="TableGrid"/>
        <w:tblW w:w="0" w:type="auto"/>
        <w:tblLook w:val="04A0" w:firstRow="1" w:lastRow="0" w:firstColumn="1" w:lastColumn="0" w:noHBand="0" w:noVBand="1"/>
      </w:tblPr>
      <w:tblGrid>
        <w:gridCol w:w="3308"/>
        <w:gridCol w:w="3309"/>
        <w:gridCol w:w="3463"/>
      </w:tblGrid>
      <w:tr w:rsidRPr="00BB61B6" w:rsidR="00B0255C" w:rsidTr="0022086C" w14:paraId="7CF02135" w14:textId="77777777">
        <w:tc>
          <w:tcPr>
            <w:tcW w:w="3308" w:type="dxa"/>
            <w:tcBorders>
              <w:top w:val="nil"/>
              <w:left w:val="nil"/>
              <w:bottom w:val="nil"/>
              <w:right w:val="nil"/>
            </w:tcBorders>
          </w:tcPr>
          <w:p w:rsidRPr="00BB61B6" w:rsidR="00B0255C" w:rsidP="00BB61B6" w:rsidRDefault="00B0255C" w14:paraId="4C5683A2"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2E04BD9D"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06EAE8C2"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22086C" w14:paraId="117F855A" w14:textId="77777777">
        <w:tc>
          <w:tcPr>
            <w:tcW w:w="10080" w:type="dxa"/>
            <w:gridSpan w:val="3"/>
            <w:tcBorders>
              <w:top w:val="nil"/>
              <w:left w:val="nil"/>
              <w:bottom w:val="nil"/>
              <w:right w:val="nil"/>
            </w:tcBorders>
          </w:tcPr>
          <w:p w:rsidRPr="00BB61B6" w:rsidR="00B0255C" w:rsidP="00BB61B6" w:rsidRDefault="00B0255C" w14:paraId="2336DA14" w14:textId="77777777"/>
          <w:p w:rsidRPr="00BB61B6" w:rsidR="00B0255C" w:rsidP="00BB61B6" w:rsidRDefault="00B0255C" w14:paraId="457C24DA" w14:textId="7062E6A7">
            <w:r w:rsidRPr="00BB61B6">
              <w:t>All V</w:t>
            </w:r>
            <w:r w:rsidRPr="00BB61B6" w:rsidR="00AB76E0">
              <w:t>o</w:t>
            </w:r>
            <w:r w:rsidRPr="00BB61B6">
              <w:t xml:space="preserve">IP is controlled and monitored </w:t>
            </w:r>
            <w:r w:rsidRPr="00BB61B6" w:rsidR="00AB76E0">
              <w:t xml:space="preserve">at </w:t>
            </w:r>
            <w:r w:rsidR="0070258D">
              <w:t>ARIA Group</w:t>
            </w:r>
            <w:r w:rsidRPr="00BB61B6" w:rsidR="003E2104">
              <w:t>. T</w:t>
            </w:r>
            <w:r w:rsidRPr="00BB61B6">
              <w:t>he organization utilizes V</w:t>
            </w:r>
            <w:r w:rsidRPr="00BB61B6" w:rsidR="00AB76E0">
              <w:t>o</w:t>
            </w:r>
            <w:r w:rsidRPr="00BB61B6">
              <w:t xml:space="preserve">IP for voice communications which is provided </w:t>
            </w:r>
            <w:r w:rsidRPr="00BB61B6" w:rsidR="0063373D">
              <w:t xml:space="preserve">by </w:t>
            </w:r>
            <w:r w:rsidR="0063373D">
              <w:t>8</w:t>
            </w:r>
            <w:r w:rsidR="004B569F">
              <w:t>x8 communications</w:t>
            </w:r>
            <w:r w:rsidRPr="00BB61B6" w:rsidR="00AB76E0">
              <w:t xml:space="preserve"> VoIP devices and traffic are segregated on a subnetwork that does not have access to the </w:t>
            </w:r>
            <w:r w:rsidR="00E93065">
              <w:t>ARIA Group</w:t>
            </w:r>
            <w:r w:rsidRPr="00BB61B6" w:rsidR="00AB76E0">
              <w:t xml:space="preserve"> Enterprise Network. </w:t>
            </w:r>
          </w:p>
          <w:p w:rsidRPr="00BB61B6" w:rsidR="0022086C" w:rsidP="00BB61B6" w:rsidRDefault="0022086C" w14:paraId="0A58F36E" w14:textId="0BC952DA">
            <w:pPr>
              <w:pStyle w:val="BodyTextIndent"/>
              <w:tabs>
                <w:tab w:val="left" w:pos="0"/>
                <w:tab w:val="left" w:pos="630"/>
              </w:tabs>
              <w:ind w:left="0"/>
            </w:pPr>
          </w:p>
        </w:tc>
      </w:tr>
    </w:tbl>
    <w:p w:rsidRPr="00BB61B6" w:rsidR="00B0255C" w:rsidP="00BB61B6" w:rsidRDefault="00B0255C" w14:paraId="642B7E9F" w14:textId="77777777">
      <w:pPr>
        <w:pStyle w:val="Header"/>
        <w:rPr>
          <w:szCs w:val="20"/>
        </w:rPr>
      </w:pPr>
    </w:p>
    <w:p w:rsidRPr="00BB61B6" w:rsidR="00B0255C" w:rsidP="00BB61B6" w:rsidRDefault="00B0255C" w14:paraId="73A58B0D" w14:textId="289DDC7F">
      <w:pPr>
        <w:pStyle w:val="Heading3"/>
        <w:ind w:left="900" w:hanging="900"/>
      </w:pPr>
      <w:bookmarkStart w:name="_Toc160892079" w:id="158"/>
      <w:r w:rsidRPr="00BB61B6">
        <w:t xml:space="preserve">Protect the </w:t>
      </w:r>
      <w:r w:rsidRPr="00BB61B6" w:rsidR="0022086C">
        <w:t>Authenticity of Communications Sessions</w:t>
      </w:r>
      <w:bookmarkEnd w:id="158"/>
    </w:p>
    <w:tbl>
      <w:tblPr>
        <w:tblStyle w:val="TableGrid"/>
        <w:tblW w:w="0" w:type="auto"/>
        <w:tblLook w:val="04A0" w:firstRow="1" w:lastRow="0" w:firstColumn="1" w:lastColumn="0" w:noHBand="0" w:noVBand="1"/>
      </w:tblPr>
      <w:tblGrid>
        <w:gridCol w:w="3308"/>
        <w:gridCol w:w="3309"/>
        <w:gridCol w:w="3463"/>
      </w:tblGrid>
      <w:tr w:rsidRPr="00BB61B6" w:rsidR="00B0255C" w:rsidTr="0022086C" w14:paraId="236D307F" w14:textId="77777777">
        <w:tc>
          <w:tcPr>
            <w:tcW w:w="3308" w:type="dxa"/>
            <w:tcBorders>
              <w:top w:val="nil"/>
              <w:left w:val="nil"/>
              <w:bottom w:val="nil"/>
              <w:right w:val="nil"/>
            </w:tcBorders>
          </w:tcPr>
          <w:p w:rsidRPr="00BB61B6" w:rsidR="00B0255C" w:rsidP="00BB61B6" w:rsidRDefault="00B0255C" w14:paraId="5F127AA4"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62F7BCF1"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551861CF"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22086C" w14:paraId="5DD61F26" w14:textId="77777777">
        <w:tc>
          <w:tcPr>
            <w:tcW w:w="10080" w:type="dxa"/>
            <w:gridSpan w:val="3"/>
            <w:tcBorders>
              <w:top w:val="nil"/>
              <w:left w:val="nil"/>
              <w:bottom w:val="nil"/>
              <w:right w:val="nil"/>
            </w:tcBorders>
          </w:tcPr>
          <w:p w:rsidRPr="00BB61B6" w:rsidR="00B0255C" w:rsidP="00BB61B6" w:rsidRDefault="00B0255C" w14:paraId="2EEA3A00" w14:textId="77777777"/>
          <w:p w:rsidRPr="00BB61B6" w:rsidR="00B0255C" w:rsidP="00BB61B6" w:rsidRDefault="00B0255C" w14:paraId="2E87904A" w14:textId="2103D908">
            <w:r w:rsidRPr="00BB61B6">
              <w:t xml:space="preserve">All </w:t>
            </w:r>
            <w:r w:rsidRPr="00BB61B6" w:rsidR="00AB76E0">
              <w:t xml:space="preserve">electronic </w:t>
            </w:r>
            <w:r w:rsidRPr="00BB61B6">
              <w:t xml:space="preserve">communications </w:t>
            </w:r>
            <w:r w:rsidRPr="00BB61B6" w:rsidR="003E2104">
              <w:t xml:space="preserve">sessions </w:t>
            </w:r>
            <w:r w:rsidRPr="00BB61B6" w:rsidR="00AB76E0">
              <w:t xml:space="preserve">are encrypted, and electronic authentications </w:t>
            </w:r>
            <w:r w:rsidRPr="00BB61B6">
              <w:t>are verified by Multi-Factor Authentication and USERID and password</w:t>
            </w:r>
            <w:r w:rsidRPr="00BB61B6" w:rsidR="003E2104">
              <w:t>. A</w:t>
            </w:r>
            <w:r w:rsidRPr="00BB61B6">
              <w:t xml:space="preserve">ccounts are monitored </w:t>
            </w:r>
            <w:r w:rsidRPr="00BB61B6" w:rsidR="00AB76E0">
              <w:t>by the SOC</w:t>
            </w:r>
            <w:r w:rsidRPr="00BB61B6">
              <w:t xml:space="preserve"> for spoofing based off</w:t>
            </w:r>
            <w:r w:rsidR="004B569F">
              <w:t xml:space="preserve"> the</w:t>
            </w:r>
            <w:r w:rsidRPr="00BB61B6">
              <w:t xml:space="preserve"> application</w:t>
            </w:r>
            <w:r w:rsidR="004B569F">
              <w:t xml:space="preserve"> of</w:t>
            </w:r>
            <w:r w:rsidRPr="00BB61B6">
              <w:t xml:space="preserve"> artificial intelligence and cyber threat analysis capabilities. </w:t>
            </w:r>
            <w:r w:rsidRPr="00BB61B6" w:rsidR="00AB76E0">
              <w:t xml:space="preserve">Communication sessions are categorized based on the MITRE ATTAK Framework and reviewed at least monthly </w:t>
            </w:r>
            <w:r w:rsidR="005D4D10">
              <w:t xml:space="preserve">during the </w:t>
            </w:r>
            <w:r w:rsidR="00E93065">
              <w:t>ARIA Group</w:t>
            </w:r>
            <w:r w:rsidR="005D4D10">
              <w:t xml:space="preserve"> MRMM </w:t>
            </w:r>
            <w:r w:rsidRPr="00BB61B6" w:rsidR="00AB76E0">
              <w:t xml:space="preserve">by the </w:t>
            </w:r>
            <w:r w:rsidR="00E93065">
              <w:t>ARIA Group</w:t>
            </w:r>
            <w:r w:rsidRPr="00BB61B6" w:rsidR="00AB76E0">
              <w:t xml:space="preserve"> Information Security Committee. </w:t>
            </w:r>
            <w:r w:rsidRPr="00BB61B6">
              <w:t xml:space="preserve">For electronic mail addresses which may be compromised or impersonated by an external party, </w:t>
            </w:r>
            <w:r w:rsidRPr="00BB61B6" w:rsidR="00AB76E0">
              <w:t xml:space="preserve">the user will notify the FSO and </w:t>
            </w:r>
            <w:r w:rsidR="00A302F6">
              <w:t>IT</w:t>
            </w:r>
            <w:r w:rsidRPr="00BB61B6" w:rsidR="00AB76E0">
              <w:t>. The FSO w</w:t>
            </w:r>
            <w:r w:rsidRPr="00BB61B6">
              <w:t xml:space="preserve">ill </w:t>
            </w:r>
            <w:r w:rsidRPr="00BB61B6" w:rsidR="00AB76E0">
              <w:t>notify the</w:t>
            </w:r>
            <w:r w:rsidRPr="00BB61B6">
              <w:t xml:space="preserve"> </w:t>
            </w:r>
            <w:r w:rsidRPr="00BB61B6" w:rsidR="00AB76E0">
              <w:t>SIRT Team to</w:t>
            </w:r>
            <w:r w:rsidRPr="00BB61B6">
              <w:t xml:space="preserve"> investigate the addresses</w:t>
            </w:r>
            <w:r w:rsidRPr="00BB61B6" w:rsidR="00AB76E0">
              <w:t xml:space="preserve"> or indicators of compromise.</w:t>
            </w:r>
            <w:r w:rsidRPr="00BB61B6">
              <w:t xml:space="preserve"> </w:t>
            </w:r>
            <w:r w:rsidRPr="00BB61B6" w:rsidR="00AB76E0">
              <w:t xml:space="preserve">The FSO will </w:t>
            </w:r>
            <w:r w:rsidRPr="00BB61B6">
              <w:t>coordinate with Communications Carriers, ISPs, Federal Resources and Email Hosts</w:t>
            </w:r>
            <w:r w:rsidRPr="00BB61B6" w:rsidR="00AB76E0">
              <w:t xml:space="preserve"> if an account is believed to be compromised</w:t>
            </w:r>
            <w:r w:rsidRPr="00BB61B6">
              <w:t xml:space="preserve">. </w:t>
            </w:r>
            <w:r w:rsidRPr="00BB61B6" w:rsidR="00AB76E0">
              <w:t xml:space="preserve">If an </w:t>
            </w:r>
            <w:r w:rsidR="00E93065">
              <w:t>ARIA Group</w:t>
            </w:r>
            <w:r w:rsidRPr="00BB61B6" w:rsidR="00AB76E0">
              <w:t xml:space="preserve"> account is believed to be compromised, </w:t>
            </w:r>
            <w:r w:rsidR="00A302F6">
              <w:t>IT</w:t>
            </w:r>
            <w:r w:rsidRPr="00BB61B6" w:rsidR="00AB76E0">
              <w:t xml:space="preserve"> will revoke active session keys, rotate the password, and the SIRT team will perform a forensic investigation proving what the intruder did during the breach, or proving that the account was not compromised. </w:t>
            </w:r>
          </w:p>
          <w:p w:rsidRPr="00BB61B6" w:rsidR="0022086C" w:rsidP="00BB61B6" w:rsidRDefault="0022086C" w14:paraId="6ABFDEE0" w14:textId="42255DAD">
            <w:pPr>
              <w:pStyle w:val="BodyTextIndent"/>
              <w:tabs>
                <w:tab w:val="left" w:pos="0"/>
                <w:tab w:val="left" w:pos="630"/>
              </w:tabs>
              <w:ind w:left="0"/>
            </w:pPr>
          </w:p>
        </w:tc>
      </w:tr>
    </w:tbl>
    <w:p w:rsidRPr="00BB61B6" w:rsidR="00B0255C" w:rsidP="00BB61B6" w:rsidRDefault="00B0255C" w14:paraId="7A75E498" w14:textId="77777777">
      <w:pPr>
        <w:pStyle w:val="Header"/>
        <w:rPr>
          <w:szCs w:val="20"/>
        </w:rPr>
      </w:pPr>
    </w:p>
    <w:p w:rsidRPr="00BB61B6" w:rsidR="00B0255C" w:rsidP="00BB61B6" w:rsidRDefault="00B0255C" w14:paraId="17CF9BB9" w14:textId="66005AAD">
      <w:pPr>
        <w:pStyle w:val="Heading3"/>
        <w:ind w:left="900" w:hanging="900"/>
      </w:pPr>
      <w:bookmarkStart w:name="_Toc160892080" w:id="159"/>
      <w:r w:rsidRPr="00BB61B6">
        <w:t xml:space="preserve">Protect the </w:t>
      </w:r>
      <w:r w:rsidRPr="00BB61B6" w:rsidR="0022086C">
        <w:t>C</w:t>
      </w:r>
      <w:r w:rsidRPr="00BB61B6">
        <w:t xml:space="preserve">onfidentiality of CUI at </w:t>
      </w:r>
      <w:r w:rsidRPr="00BB61B6" w:rsidR="0022086C">
        <w:t>R</w:t>
      </w:r>
      <w:r w:rsidRPr="00BB61B6">
        <w:t>est</w:t>
      </w:r>
      <w:bookmarkEnd w:id="159"/>
    </w:p>
    <w:tbl>
      <w:tblPr>
        <w:tblStyle w:val="TableGrid"/>
        <w:tblW w:w="0" w:type="auto"/>
        <w:tblLook w:val="04A0" w:firstRow="1" w:lastRow="0" w:firstColumn="1" w:lastColumn="0" w:noHBand="0" w:noVBand="1"/>
      </w:tblPr>
      <w:tblGrid>
        <w:gridCol w:w="3308"/>
        <w:gridCol w:w="3309"/>
        <w:gridCol w:w="3463"/>
      </w:tblGrid>
      <w:tr w:rsidRPr="00BB61B6" w:rsidR="00B0255C" w:rsidTr="0022086C" w14:paraId="16540AFD" w14:textId="77777777">
        <w:tc>
          <w:tcPr>
            <w:tcW w:w="3308" w:type="dxa"/>
            <w:tcBorders>
              <w:top w:val="nil"/>
              <w:left w:val="nil"/>
              <w:bottom w:val="nil"/>
              <w:right w:val="nil"/>
            </w:tcBorders>
          </w:tcPr>
          <w:p w:rsidRPr="00BB61B6" w:rsidR="00B0255C" w:rsidP="00BB61B6" w:rsidRDefault="00B0255C" w14:paraId="1844D81B"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24234F6A"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79AA538C"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22086C" w14:paraId="4A14515A" w14:textId="77777777">
        <w:tc>
          <w:tcPr>
            <w:tcW w:w="10080" w:type="dxa"/>
            <w:gridSpan w:val="3"/>
            <w:tcBorders>
              <w:top w:val="nil"/>
              <w:left w:val="nil"/>
              <w:bottom w:val="nil"/>
              <w:right w:val="nil"/>
            </w:tcBorders>
          </w:tcPr>
          <w:p w:rsidRPr="00BB61B6" w:rsidR="00B0255C" w:rsidP="00BB61B6" w:rsidRDefault="00B0255C" w14:paraId="31363965" w14:textId="77777777"/>
          <w:p w:rsidRPr="00BB61B6" w:rsidR="00B0255C" w:rsidP="00BB61B6" w:rsidRDefault="003E2104" w14:paraId="56BC7A98" w14:textId="2DD85BC4">
            <w:r w:rsidRPr="00BB61B6">
              <w:t xml:space="preserve">To protect </w:t>
            </w:r>
            <w:r w:rsidRPr="00BB61B6" w:rsidR="00B0255C">
              <w:t>CUI at rest</w:t>
            </w:r>
            <w:r w:rsidRPr="00BB61B6">
              <w:t xml:space="preserve">, </w:t>
            </w:r>
            <w:r w:rsidRPr="00BB61B6" w:rsidR="00B0255C">
              <w:t xml:space="preserve">all </w:t>
            </w:r>
            <w:r w:rsidRPr="00BB61B6" w:rsidR="00AB76E0">
              <w:t xml:space="preserve">computers </w:t>
            </w:r>
            <w:r w:rsidRPr="00BB61B6" w:rsidR="00B0255C">
              <w:t>and servers are BITLOCKER enabled</w:t>
            </w:r>
            <w:r w:rsidRPr="00BB61B6" w:rsidR="00AB76E0">
              <w:t xml:space="preserve"> </w:t>
            </w:r>
            <w:r w:rsidRPr="00BB61B6" w:rsidR="00B0255C">
              <w:t>with the key management being encrypted and access controlled.</w:t>
            </w:r>
          </w:p>
          <w:p w:rsidRPr="00BB61B6" w:rsidR="0022086C" w:rsidP="00BB61B6" w:rsidRDefault="0022086C" w14:paraId="084494FD" w14:textId="4AA929FC"/>
        </w:tc>
      </w:tr>
    </w:tbl>
    <w:p w:rsidRPr="00BB61B6" w:rsidR="00B0255C" w:rsidP="00BB61B6" w:rsidRDefault="00B0255C" w14:paraId="0881C051" w14:textId="77777777"/>
    <w:p w:rsidRPr="00BB61B6" w:rsidR="00DC6832" w:rsidP="00BB61B6" w:rsidRDefault="00DC6832" w14:paraId="47A275D1" w14:textId="7D2BC05C">
      <w:pPr>
        <w:spacing w:after="160" w:line="259" w:lineRule="auto"/>
        <w:jc w:val="left"/>
        <w:rPr>
          <w:rFonts w:eastAsiaTheme="majorEastAsia" w:cstheme="majorBidi"/>
          <w:b/>
          <w:color w:val="033395"/>
          <w:szCs w:val="26"/>
        </w:rPr>
      </w:pPr>
    </w:p>
    <w:p w:rsidRPr="00BB61B6" w:rsidR="00B0255C" w:rsidP="00BB61B6" w:rsidRDefault="00B0255C" w14:paraId="74BB9600" w14:textId="6EE0F84C">
      <w:pPr>
        <w:pStyle w:val="Heading2"/>
        <w:rPr>
          <w:szCs w:val="20"/>
        </w:rPr>
      </w:pPr>
      <w:bookmarkStart w:name="_Toc160892081" w:id="160"/>
      <w:r w:rsidRPr="00BB61B6">
        <w:t>System and Information Integrity</w:t>
      </w:r>
      <w:bookmarkEnd w:id="160"/>
    </w:p>
    <w:p w:rsidRPr="00BB61B6" w:rsidR="00B0255C" w:rsidP="00BB61B6" w:rsidRDefault="00B0255C" w14:paraId="69929CB4" w14:textId="2F6EE53D">
      <w:pPr>
        <w:pStyle w:val="Heading3"/>
      </w:pPr>
      <w:bookmarkStart w:name="_Toc160892082" w:id="161"/>
      <w:r w:rsidRPr="00BB61B6">
        <w:t xml:space="preserve">Identify, </w:t>
      </w:r>
      <w:r w:rsidRPr="00BB61B6" w:rsidR="006741DA">
        <w:t>Report, and Correct System Flaws in a Timely Manner</w:t>
      </w:r>
      <w:bookmarkEnd w:id="161"/>
    </w:p>
    <w:tbl>
      <w:tblPr>
        <w:tblStyle w:val="TableGrid"/>
        <w:tblW w:w="0" w:type="auto"/>
        <w:tblLook w:val="04A0" w:firstRow="1" w:lastRow="0" w:firstColumn="1" w:lastColumn="0" w:noHBand="0" w:noVBand="1"/>
      </w:tblPr>
      <w:tblGrid>
        <w:gridCol w:w="3308"/>
        <w:gridCol w:w="3309"/>
        <w:gridCol w:w="3463"/>
      </w:tblGrid>
      <w:tr w:rsidRPr="00BB61B6" w:rsidR="00B0255C" w:rsidTr="006741DA" w14:paraId="4F754217" w14:textId="77777777">
        <w:tc>
          <w:tcPr>
            <w:tcW w:w="3308" w:type="dxa"/>
            <w:tcBorders>
              <w:top w:val="nil"/>
              <w:left w:val="nil"/>
              <w:bottom w:val="nil"/>
              <w:right w:val="nil"/>
            </w:tcBorders>
          </w:tcPr>
          <w:p w:rsidRPr="00BB61B6" w:rsidR="00B0255C" w:rsidP="00BB61B6" w:rsidRDefault="00B0255C" w14:paraId="6C942DA3"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0BA7CA64"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3F0C21B0"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741DA" w14:paraId="624B141A" w14:textId="77777777">
        <w:tc>
          <w:tcPr>
            <w:tcW w:w="10080" w:type="dxa"/>
            <w:gridSpan w:val="3"/>
            <w:tcBorders>
              <w:top w:val="nil"/>
              <w:left w:val="nil"/>
              <w:bottom w:val="nil"/>
              <w:right w:val="nil"/>
            </w:tcBorders>
          </w:tcPr>
          <w:p w:rsidRPr="00BB61B6" w:rsidR="00B0255C" w:rsidP="00BB61B6" w:rsidRDefault="00B0255C" w14:paraId="60754E6F" w14:textId="77777777"/>
          <w:p w:rsidRPr="00BB61B6" w:rsidR="00B0255C" w:rsidP="00BB61B6" w:rsidRDefault="00B0255C" w14:paraId="7DE701A2" w14:textId="624007E5">
            <w:r w:rsidRPr="00BB61B6">
              <w:t xml:space="preserve">All system vulnerabilities and exploits are identified and remediated in accordance with </w:t>
            </w:r>
            <w:r w:rsidR="00DE53E1">
              <w:t xml:space="preserve">the </w:t>
            </w:r>
            <w:r w:rsidR="00E93065">
              <w:t>ARIA Group</w:t>
            </w:r>
            <w:r w:rsidR="00DE53E1">
              <w:t xml:space="preserve"> Cybersecurity</w:t>
            </w:r>
            <w:r w:rsidRPr="00BB61B6">
              <w:t xml:space="preserve"> Risk </w:t>
            </w:r>
            <w:r w:rsidR="00DE53E1">
              <w:t>Management procedure</w:t>
            </w:r>
            <w:r w:rsidRPr="00BB61B6">
              <w:t xml:space="preserve">. </w:t>
            </w:r>
            <w:r w:rsidRPr="00BB61B6" w:rsidR="00AB76E0">
              <w:t xml:space="preserve">Vulnerability reports are generated weekly and reviewed at least monthly by the </w:t>
            </w:r>
            <w:r w:rsidR="00E93065">
              <w:t>ARIA Group</w:t>
            </w:r>
            <w:r w:rsidRPr="00BB61B6" w:rsidR="00AB76E0">
              <w:t xml:space="preserve"> Information Security Committee. </w:t>
            </w:r>
            <w:r w:rsidRPr="00BB61B6">
              <w:t>All Critical and High Vulnerability exploits are to be addressed immediately but no later than 14 days from notification from the DHS CIRT</w:t>
            </w:r>
            <w:r w:rsidRPr="00BB61B6" w:rsidR="003E2104">
              <w:t>,</w:t>
            </w:r>
            <w:r w:rsidRPr="00BB61B6">
              <w:t xml:space="preserve"> which has the cognizant authority for the US Government for Cyber Alerts and the mitigations documented. Moderate Vulnerability exploits are addressed within 30 days.</w:t>
            </w:r>
          </w:p>
          <w:p w:rsidRPr="00BB61B6" w:rsidR="006741DA" w:rsidP="00BB61B6" w:rsidRDefault="006741DA" w14:paraId="0F4EEF9D" w14:textId="50DE5EC8">
            <w:pPr>
              <w:pStyle w:val="BodyTextIndent"/>
              <w:tabs>
                <w:tab w:val="left" w:pos="0"/>
                <w:tab w:val="left" w:pos="630"/>
              </w:tabs>
              <w:ind w:left="0"/>
            </w:pPr>
          </w:p>
        </w:tc>
      </w:tr>
    </w:tbl>
    <w:p w:rsidRPr="00BB61B6" w:rsidR="00B0255C" w:rsidP="00BB61B6" w:rsidRDefault="00B0255C" w14:paraId="754F20E1" w14:textId="77777777">
      <w:pPr>
        <w:pStyle w:val="Header"/>
        <w:rPr>
          <w:szCs w:val="20"/>
        </w:rPr>
      </w:pPr>
    </w:p>
    <w:p w:rsidRPr="00BB61B6" w:rsidR="006741DA" w:rsidP="00BB61B6" w:rsidRDefault="006741DA" w14:paraId="24F2E240" w14:textId="35E584B0">
      <w:pPr>
        <w:pStyle w:val="Heading3"/>
      </w:pPr>
      <w:bookmarkStart w:name="_Toc160892083" w:id="162"/>
      <w:r w:rsidRPr="00BB61B6">
        <w:t>Provide Protection from Malicious Code</w:t>
      </w:r>
      <w:bookmarkEnd w:id="162"/>
    </w:p>
    <w:tbl>
      <w:tblPr>
        <w:tblStyle w:val="TableGrid"/>
        <w:tblW w:w="0" w:type="auto"/>
        <w:tblLook w:val="04A0" w:firstRow="1" w:lastRow="0" w:firstColumn="1" w:lastColumn="0" w:noHBand="0" w:noVBand="1"/>
      </w:tblPr>
      <w:tblGrid>
        <w:gridCol w:w="3308"/>
        <w:gridCol w:w="3309"/>
        <w:gridCol w:w="3463"/>
      </w:tblGrid>
      <w:tr w:rsidRPr="00BB61B6" w:rsidR="00B0255C" w:rsidTr="006741DA" w14:paraId="27144EF5" w14:textId="77777777">
        <w:tc>
          <w:tcPr>
            <w:tcW w:w="3308" w:type="dxa"/>
            <w:tcBorders>
              <w:top w:val="nil"/>
              <w:left w:val="nil"/>
              <w:bottom w:val="nil"/>
              <w:right w:val="nil"/>
            </w:tcBorders>
          </w:tcPr>
          <w:p w:rsidRPr="00BB61B6" w:rsidR="00B0255C" w:rsidP="00BB61B6" w:rsidRDefault="00B0255C" w14:paraId="1336F411"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3E3DF4CF"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69E591B9"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741DA" w14:paraId="55D2342F" w14:textId="77777777">
        <w:tc>
          <w:tcPr>
            <w:tcW w:w="10080" w:type="dxa"/>
            <w:gridSpan w:val="3"/>
            <w:tcBorders>
              <w:top w:val="nil"/>
              <w:left w:val="nil"/>
              <w:bottom w:val="nil"/>
              <w:right w:val="nil"/>
            </w:tcBorders>
          </w:tcPr>
          <w:p w:rsidRPr="00BB61B6" w:rsidR="00B0255C" w:rsidP="00BB61B6" w:rsidRDefault="00B0255C" w14:paraId="5125E44B" w14:textId="77777777"/>
          <w:p w:rsidRPr="00BB61B6" w:rsidR="00B0255C" w:rsidP="00BB61B6" w:rsidRDefault="00B0255C" w14:paraId="04021BCF" w14:textId="0FCE9388">
            <w:r w:rsidRPr="00BB61B6">
              <w:t xml:space="preserve">The </w:t>
            </w:r>
            <w:r w:rsidR="00E93065">
              <w:t>ARIA Group</w:t>
            </w:r>
            <w:r w:rsidRPr="00BB61B6">
              <w:t xml:space="preserve"> Enterprise Network </w:t>
            </w:r>
            <w:r w:rsidR="00AB3EED">
              <w:t>p</w:t>
            </w:r>
            <w:r w:rsidRPr="00BB61B6" w:rsidR="00AB3EED">
              <w:t>rovide</w:t>
            </w:r>
            <w:r w:rsidR="00AB3EED">
              <w:t>s</w:t>
            </w:r>
            <w:r w:rsidRPr="00BB61B6" w:rsidR="00AB3EED">
              <w:t xml:space="preserve"> protection from malicious code at designated locations within organizational systems</w:t>
            </w:r>
            <w:r w:rsidR="00AB3EED">
              <w:t xml:space="preserve"> using </w:t>
            </w:r>
            <w:r w:rsidRPr="00BB61B6" w:rsidR="00AB3EED">
              <w:t>CrowdStrike</w:t>
            </w:r>
            <w:r w:rsidRPr="00BB61B6">
              <w:t xml:space="preserve"> malware protection enabled on </w:t>
            </w:r>
            <w:r w:rsidR="00AB3EED">
              <w:t>all</w:t>
            </w:r>
            <w:r w:rsidRPr="00BB61B6">
              <w:t xml:space="preserve"> servers and </w:t>
            </w:r>
            <w:r w:rsidRPr="00BB61B6" w:rsidR="00AB76E0">
              <w:t>computers</w:t>
            </w:r>
            <w:r w:rsidRPr="00BB61B6">
              <w:t xml:space="preserve">. </w:t>
            </w:r>
            <w:r w:rsidR="008C5417">
              <w:t xml:space="preserve">Spam Titan </w:t>
            </w:r>
            <w:r w:rsidR="00E55900">
              <w:t>monitors</w:t>
            </w:r>
            <w:r w:rsidR="008C5417">
              <w:t xml:space="preserve"> for and removes email attachments that contain malicious code. </w:t>
            </w:r>
            <w:r w:rsidRPr="00BB61B6">
              <w:t xml:space="preserve">The </w:t>
            </w:r>
            <w:r w:rsidRPr="00BB61B6">
              <w:t>malware scans occur on a constant basis and the software configuration is optimized and validated annually.</w:t>
            </w:r>
            <w:r w:rsidRPr="00BB61B6" w:rsidR="00AB76E0">
              <w:t xml:space="preserve"> Malware reports are reviewed at least monthly by the </w:t>
            </w:r>
            <w:r w:rsidR="00E93065">
              <w:t>ARIA Group</w:t>
            </w:r>
            <w:r w:rsidRPr="00BB61B6" w:rsidR="00AB76E0">
              <w:t xml:space="preserve"> Information Security Committee. </w:t>
            </w:r>
          </w:p>
          <w:p w:rsidRPr="00BB61B6" w:rsidR="00DC6832" w:rsidP="00BB61B6" w:rsidRDefault="00DC6832" w14:paraId="35B4028A" w14:textId="3E8EB6A8"/>
        </w:tc>
      </w:tr>
    </w:tbl>
    <w:p w:rsidRPr="00BB61B6" w:rsidR="00B0255C" w:rsidP="00BB61B6" w:rsidRDefault="00B0255C" w14:paraId="7C28D6EC" w14:textId="77777777">
      <w:pPr>
        <w:pStyle w:val="Header"/>
        <w:rPr>
          <w:szCs w:val="20"/>
        </w:rPr>
      </w:pPr>
    </w:p>
    <w:p w:rsidRPr="00BB61B6" w:rsidR="00B0255C" w:rsidP="00BB61B6" w:rsidRDefault="00B0255C" w14:paraId="45CA127F" w14:textId="41202EAD">
      <w:pPr>
        <w:pStyle w:val="Heading3"/>
      </w:pPr>
      <w:bookmarkStart w:name="_Toc160892084" w:id="163"/>
      <w:r w:rsidRPr="00BB61B6">
        <w:t xml:space="preserve">Monitor system security alerts and advisories and </w:t>
      </w:r>
      <w:proofErr w:type="gramStart"/>
      <w:r w:rsidRPr="00BB61B6">
        <w:t>take action</w:t>
      </w:r>
      <w:proofErr w:type="gramEnd"/>
      <w:r w:rsidRPr="00BB61B6">
        <w:t xml:space="preserve"> in response.</w:t>
      </w:r>
      <w:bookmarkEnd w:id="163"/>
    </w:p>
    <w:tbl>
      <w:tblPr>
        <w:tblStyle w:val="TableGrid"/>
        <w:tblW w:w="0" w:type="auto"/>
        <w:tblLook w:val="04A0" w:firstRow="1" w:lastRow="0" w:firstColumn="1" w:lastColumn="0" w:noHBand="0" w:noVBand="1"/>
      </w:tblPr>
      <w:tblGrid>
        <w:gridCol w:w="3308"/>
        <w:gridCol w:w="3309"/>
        <w:gridCol w:w="3463"/>
      </w:tblGrid>
      <w:tr w:rsidRPr="00BB61B6" w:rsidR="00B0255C" w:rsidTr="006741DA" w14:paraId="3767FB5A" w14:textId="77777777">
        <w:tc>
          <w:tcPr>
            <w:tcW w:w="3308" w:type="dxa"/>
            <w:tcBorders>
              <w:top w:val="nil"/>
              <w:left w:val="nil"/>
              <w:bottom w:val="nil"/>
              <w:right w:val="nil"/>
            </w:tcBorders>
          </w:tcPr>
          <w:p w:rsidRPr="00BB61B6" w:rsidR="00B0255C" w:rsidP="00BB61B6" w:rsidRDefault="00B0255C" w14:paraId="198F6DF6"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2E7A37A2"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21B4FD59"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741DA" w14:paraId="6D7F68C2" w14:textId="77777777">
        <w:tc>
          <w:tcPr>
            <w:tcW w:w="10080" w:type="dxa"/>
            <w:gridSpan w:val="3"/>
            <w:tcBorders>
              <w:top w:val="nil"/>
              <w:left w:val="nil"/>
              <w:bottom w:val="nil"/>
              <w:right w:val="nil"/>
            </w:tcBorders>
          </w:tcPr>
          <w:p w:rsidRPr="00BB61B6" w:rsidR="00B0255C" w:rsidP="00BB61B6" w:rsidRDefault="00B0255C" w14:paraId="2B227221" w14:textId="77777777"/>
          <w:p w:rsidRPr="00BB61B6" w:rsidR="006741DA" w:rsidP="00BB61B6" w:rsidRDefault="00B0255C" w14:paraId="1444561C" w14:textId="77777777">
            <w:r w:rsidRPr="00BB61B6">
              <w:t>The organization is subscribed to CISA-DHS, CERT, DISA, FBI and NSA advisories and acknowledges CYBERCOM advisories and warnings as they are released. The company policy also prescribes that all DIB notifications and INFRAGARD advisories be acknowledged as well.</w:t>
            </w:r>
          </w:p>
          <w:p w:rsidRPr="00BB61B6" w:rsidR="00DC6832" w:rsidP="00BB61B6" w:rsidRDefault="00DC6832" w14:paraId="63812BEF" w14:textId="5FC1436B"/>
        </w:tc>
      </w:tr>
    </w:tbl>
    <w:p w:rsidRPr="00BB61B6" w:rsidR="00B0255C" w:rsidP="00BB61B6" w:rsidRDefault="00B0255C" w14:paraId="4BE2BAC2" w14:textId="77777777"/>
    <w:p w:rsidRPr="00BB61B6" w:rsidR="00B0255C" w:rsidP="00BB61B6" w:rsidRDefault="00B0255C" w14:paraId="54238E0D" w14:textId="3F966E98">
      <w:pPr>
        <w:pStyle w:val="Heading3"/>
      </w:pPr>
      <w:bookmarkStart w:name="_Toc160892085" w:id="164"/>
      <w:r w:rsidRPr="00BB61B6">
        <w:t>Update malicious code protection mechanisms when new releases are available.</w:t>
      </w:r>
      <w:bookmarkEnd w:id="164"/>
    </w:p>
    <w:tbl>
      <w:tblPr>
        <w:tblStyle w:val="TableGrid"/>
        <w:tblW w:w="0" w:type="auto"/>
        <w:tblLook w:val="04A0" w:firstRow="1" w:lastRow="0" w:firstColumn="1" w:lastColumn="0" w:noHBand="0" w:noVBand="1"/>
      </w:tblPr>
      <w:tblGrid>
        <w:gridCol w:w="3308"/>
        <w:gridCol w:w="3309"/>
        <w:gridCol w:w="3463"/>
      </w:tblGrid>
      <w:tr w:rsidRPr="00BB61B6" w:rsidR="00B0255C" w:rsidTr="006741DA" w14:paraId="1132AE3D" w14:textId="77777777">
        <w:tc>
          <w:tcPr>
            <w:tcW w:w="3308" w:type="dxa"/>
            <w:tcBorders>
              <w:top w:val="nil"/>
              <w:left w:val="nil"/>
              <w:bottom w:val="nil"/>
              <w:right w:val="nil"/>
            </w:tcBorders>
          </w:tcPr>
          <w:p w:rsidRPr="00BB61B6" w:rsidR="00B0255C" w:rsidP="00BB61B6" w:rsidRDefault="00B0255C" w14:paraId="63266482"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52EAC5D6"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13B49131"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741DA" w14:paraId="48B551D1" w14:textId="77777777">
        <w:tc>
          <w:tcPr>
            <w:tcW w:w="10080" w:type="dxa"/>
            <w:gridSpan w:val="3"/>
            <w:tcBorders>
              <w:top w:val="nil"/>
              <w:left w:val="nil"/>
              <w:bottom w:val="nil"/>
              <w:right w:val="nil"/>
            </w:tcBorders>
          </w:tcPr>
          <w:p w:rsidRPr="00BB61B6" w:rsidR="00B0255C" w:rsidP="00BB61B6" w:rsidRDefault="00B0255C" w14:paraId="60531ECB" w14:textId="77777777"/>
          <w:p w:rsidRPr="00BB61B6" w:rsidR="00DC6832" w:rsidP="00BB61B6" w:rsidRDefault="00B0255C" w14:paraId="6FD13A45" w14:textId="2E82B6DB">
            <w:r w:rsidRPr="00BB61B6">
              <w:t xml:space="preserve">Malware code protection from </w:t>
            </w:r>
            <w:r w:rsidRPr="00BB61B6" w:rsidR="00AB76E0">
              <w:t xml:space="preserve">Crowdstrike </w:t>
            </w:r>
            <w:r w:rsidRPr="00BB61B6">
              <w:t xml:space="preserve">is automatically updated and those updates are forced out to the agents in real time to ensure protection of assets is accomplished without user notification or acknowledgement. Notifications have been enabled to </w:t>
            </w:r>
            <w:r w:rsidR="00A302F6">
              <w:t>IT</w:t>
            </w:r>
            <w:r w:rsidRPr="00BB61B6">
              <w:t xml:space="preserve"> to advise when the malware protection settings are </w:t>
            </w:r>
            <w:r w:rsidRPr="00BB61B6" w:rsidR="00E55900">
              <w:t>changed,</w:t>
            </w:r>
            <w:r w:rsidRPr="00BB61B6">
              <w:t xml:space="preserve"> or an agent is failing to operate properly</w:t>
            </w:r>
            <w:r w:rsidRPr="00BB61B6" w:rsidR="00AB76E0">
              <w:t xml:space="preserve">. Reports on malware status are reviewed at least monthly by the </w:t>
            </w:r>
            <w:r w:rsidR="00E93065">
              <w:t>ARIA Group</w:t>
            </w:r>
            <w:r w:rsidRPr="00BB61B6" w:rsidR="00AB76E0">
              <w:t xml:space="preserve"> Information Security Committee. </w:t>
            </w:r>
          </w:p>
        </w:tc>
      </w:tr>
    </w:tbl>
    <w:p w:rsidRPr="00BB61B6" w:rsidR="00B0255C" w:rsidP="00BB61B6" w:rsidRDefault="00B0255C" w14:paraId="6F10965D" w14:textId="77777777">
      <w:pPr>
        <w:pStyle w:val="Header"/>
        <w:rPr>
          <w:szCs w:val="20"/>
        </w:rPr>
      </w:pPr>
    </w:p>
    <w:p w:rsidRPr="00BB61B6" w:rsidR="00B0255C" w:rsidP="00BB61B6" w:rsidRDefault="00B0255C" w14:paraId="6A656D03" w14:textId="59D5C846">
      <w:pPr>
        <w:pStyle w:val="Heading3"/>
      </w:pPr>
      <w:bookmarkStart w:name="_Toc160892086" w:id="165"/>
      <w:r w:rsidRPr="00BB61B6">
        <w:t>Perform periodic scans of organizational systems and real-time scans of files from external sources as files are downloaded, opened, or executed.</w:t>
      </w:r>
      <w:bookmarkEnd w:id="165"/>
    </w:p>
    <w:tbl>
      <w:tblPr>
        <w:tblStyle w:val="TableGrid"/>
        <w:tblW w:w="0" w:type="auto"/>
        <w:tblLook w:val="04A0" w:firstRow="1" w:lastRow="0" w:firstColumn="1" w:lastColumn="0" w:noHBand="0" w:noVBand="1"/>
      </w:tblPr>
      <w:tblGrid>
        <w:gridCol w:w="3308"/>
        <w:gridCol w:w="3309"/>
        <w:gridCol w:w="3463"/>
      </w:tblGrid>
      <w:tr w:rsidRPr="00BB61B6" w:rsidR="00B0255C" w:rsidTr="006741DA" w14:paraId="390EDD2F" w14:textId="77777777">
        <w:tc>
          <w:tcPr>
            <w:tcW w:w="3308" w:type="dxa"/>
            <w:tcBorders>
              <w:top w:val="nil"/>
              <w:left w:val="nil"/>
              <w:bottom w:val="nil"/>
              <w:right w:val="nil"/>
            </w:tcBorders>
          </w:tcPr>
          <w:p w:rsidRPr="00BB61B6" w:rsidR="00B0255C" w:rsidP="00BB61B6" w:rsidRDefault="00B0255C" w14:paraId="28E110AF"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5D49CAAF"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72F195DB"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741DA" w14:paraId="144580E8" w14:textId="77777777">
        <w:tc>
          <w:tcPr>
            <w:tcW w:w="10080" w:type="dxa"/>
            <w:gridSpan w:val="3"/>
            <w:tcBorders>
              <w:top w:val="nil"/>
              <w:left w:val="nil"/>
              <w:bottom w:val="nil"/>
              <w:right w:val="nil"/>
            </w:tcBorders>
          </w:tcPr>
          <w:p w:rsidRPr="00BB61B6" w:rsidR="00B0255C" w:rsidP="00BB61B6" w:rsidRDefault="00B0255C" w14:paraId="0A4819D6" w14:textId="77777777"/>
          <w:p w:rsidRPr="00BB61B6" w:rsidR="006741DA" w:rsidP="00BB61B6" w:rsidRDefault="00B0255C" w14:paraId="111E7F36" w14:textId="14DFD13A">
            <w:r w:rsidRPr="00BB61B6">
              <w:t xml:space="preserve">Scans of </w:t>
            </w:r>
            <w:r w:rsidRPr="00BB61B6" w:rsidR="00AB76E0">
              <w:t xml:space="preserve">all </w:t>
            </w:r>
            <w:r w:rsidR="00E93065">
              <w:t>ARIA Group</w:t>
            </w:r>
            <w:r w:rsidRPr="00BB61B6" w:rsidR="00AB76E0">
              <w:t xml:space="preserve"> Enterprise Network </w:t>
            </w:r>
            <w:r w:rsidRPr="00BB61B6">
              <w:t xml:space="preserve">systems for download of all files or folders </w:t>
            </w:r>
            <w:r w:rsidR="00F174EA">
              <w:t>are</w:t>
            </w:r>
            <w:r w:rsidRPr="00BB61B6" w:rsidR="00F174EA">
              <w:t xml:space="preserve"> </w:t>
            </w:r>
            <w:r w:rsidRPr="00BB61B6">
              <w:t xml:space="preserve">accomplished via </w:t>
            </w:r>
            <w:r w:rsidRPr="00BB61B6" w:rsidR="00AB76E0">
              <w:t>Crowdstrike</w:t>
            </w:r>
            <w:r w:rsidRPr="00BB61B6">
              <w:t xml:space="preserve">, no outside files can be introduced either from the web or removable </w:t>
            </w:r>
            <w:r w:rsidRPr="00BB61B6">
              <w:t xml:space="preserve">media without first undergoing a scan prior to accessing the information. </w:t>
            </w:r>
            <w:r w:rsidRPr="00BB61B6" w:rsidR="00AB76E0">
              <w:t xml:space="preserve">Electronic mail is screened for malware by SpamTitan prior to delivering the electronic mail to the </w:t>
            </w:r>
            <w:r w:rsidRPr="00BB61B6" w:rsidR="00413BFF">
              <w:t>user’s</w:t>
            </w:r>
            <w:r w:rsidRPr="00BB61B6" w:rsidR="00AB76E0">
              <w:t xml:space="preserve"> mailbox. </w:t>
            </w:r>
          </w:p>
          <w:p w:rsidRPr="00BB61B6" w:rsidR="00DC6832" w:rsidP="00BB61B6" w:rsidRDefault="00DC6832" w14:paraId="0B13DE58" w14:textId="03954902"/>
        </w:tc>
      </w:tr>
    </w:tbl>
    <w:p w:rsidRPr="00BB61B6" w:rsidR="00B0255C" w:rsidP="00BB61B6" w:rsidRDefault="00B0255C" w14:paraId="496EFAD4" w14:textId="77777777">
      <w:pPr>
        <w:pStyle w:val="Header"/>
        <w:rPr>
          <w:szCs w:val="20"/>
        </w:rPr>
      </w:pPr>
    </w:p>
    <w:p w:rsidRPr="00BB61B6" w:rsidR="00B0255C" w:rsidP="00BB61B6" w:rsidRDefault="00B0255C" w14:paraId="419979D9" w14:textId="4998D3BB">
      <w:pPr>
        <w:pStyle w:val="Heading3"/>
      </w:pPr>
      <w:bookmarkStart w:name="_Toc160892087" w:id="166"/>
      <w:r w:rsidRPr="00BB61B6">
        <w:t>Monitor organizational systems, including inbound and outbound communications traffic, to detect attacks and indicators of potential attacks.</w:t>
      </w:r>
      <w:bookmarkEnd w:id="166"/>
    </w:p>
    <w:tbl>
      <w:tblPr>
        <w:tblStyle w:val="TableGrid"/>
        <w:tblW w:w="0" w:type="auto"/>
        <w:tblLook w:val="04A0" w:firstRow="1" w:lastRow="0" w:firstColumn="1" w:lastColumn="0" w:noHBand="0" w:noVBand="1"/>
      </w:tblPr>
      <w:tblGrid>
        <w:gridCol w:w="3308"/>
        <w:gridCol w:w="3309"/>
        <w:gridCol w:w="3463"/>
      </w:tblGrid>
      <w:tr w:rsidRPr="00BB61B6" w:rsidR="00B0255C" w:rsidTr="006741DA" w14:paraId="0713A087" w14:textId="77777777">
        <w:tc>
          <w:tcPr>
            <w:tcW w:w="3308" w:type="dxa"/>
            <w:tcBorders>
              <w:top w:val="nil"/>
              <w:left w:val="nil"/>
              <w:bottom w:val="nil"/>
              <w:right w:val="nil"/>
            </w:tcBorders>
          </w:tcPr>
          <w:p w:rsidRPr="00BB61B6" w:rsidR="00B0255C" w:rsidP="00BB61B6" w:rsidRDefault="00B0255C" w14:paraId="4B067AB4" w14:textId="77777777">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529E2035" w14:textId="77777777">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174682C6" w14:textId="77777777">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741DA" w14:paraId="53723DE5" w14:textId="77777777">
        <w:tc>
          <w:tcPr>
            <w:tcW w:w="10080" w:type="dxa"/>
            <w:gridSpan w:val="3"/>
            <w:tcBorders>
              <w:top w:val="nil"/>
              <w:left w:val="nil"/>
              <w:bottom w:val="nil"/>
              <w:right w:val="nil"/>
            </w:tcBorders>
          </w:tcPr>
          <w:p w:rsidRPr="00BB61B6" w:rsidR="00B0255C" w:rsidP="00BB61B6" w:rsidRDefault="00B0255C" w14:paraId="1702102C" w14:textId="77777777"/>
          <w:p w:rsidRPr="00BB61B6" w:rsidR="00B0255C" w:rsidP="00BB61B6" w:rsidRDefault="00B0255C" w14:paraId="3EED6F73" w14:textId="43F61225">
            <w:r w:rsidRPr="00BB61B6">
              <w:t xml:space="preserve">All systems are </w:t>
            </w:r>
            <w:r w:rsidRPr="00BB61B6" w:rsidR="00AB76E0">
              <w:t xml:space="preserve">protected </w:t>
            </w:r>
            <w:r w:rsidRPr="00BB61B6">
              <w:t>at internal and external firewall points</w:t>
            </w:r>
            <w:r w:rsidRPr="00BB61B6" w:rsidR="00AB76E0">
              <w:t xml:space="preserve"> and monitored by the SIEM and SOC</w:t>
            </w:r>
            <w:r w:rsidRPr="00BB61B6">
              <w:t xml:space="preserve"> for inbound and outbound traffic</w:t>
            </w:r>
            <w:r w:rsidRPr="00BB61B6" w:rsidR="00AB76E0">
              <w:t xml:space="preserve">. </w:t>
            </w:r>
            <w:r w:rsidRPr="00BB61B6">
              <w:t>GEO FENCE rulesets are applied to all nation state countries and IPs which have been identified as threats from validated law enforcement and intelligence communities.</w:t>
            </w:r>
          </w:p>
          <w:p w:rsidRPr="00BB61B6" w:rsidR="00DC6832" w:rsidP="00BB61B6" w:rsidRDefault="00DC6832" w14:paraId="45331325" w14:textId="5A02F7E8"/>
        </w:tc>
      </w:tr>
    </w:tbl>
    <w:p w:rsidRPr="00BB61B6" w:rsidR="00B0255C" w:rsidP="00BB61B6" w:rsidRDefault="00B0255C" w14:paraId="60BD50A8" w14:textId="77777777">
      <w:pPr>
        <w:pStyle w:val="Header"/>
        <w:rPr>
          <w:szCs w:val="20"/>
        </w:rPr>
      </w:pPr>
    </w:p>
    <w:p w:rsidRPr="00BB61B6" w:rsidR="00B0255C" w:rsidP="00BB61B6" w:rsidRDefault="006741DA" w14:paraId="59CC2E66" w14:textId="2F5C5928">
      <w:pPr>
        <w:pStyle w:val="Heading3"/>
      </w:pPr>
      <w:bookmarkStart w:name="_Toc160892088" w:id="167"/>
      <w:r w:rsidRPr="00BB61B6">
        <w:t>Identify Unauthorized Use of Organizational Systems</w:t>
      </w:r>
      <w:bookmarkEnd w:id="167"/>
    </w:p>
    <w:tbl>
      <w:tblPr>
        <w:tblStyle w:val="TableGrid"/>
        <w:tblW w:w="0" w:type="auto"/>
        <w:tblLook w:val="04A0" w:firstRow="1" w:lastRow="0" w:firstColumn="1" w:lastColumn="0" w:noHBand="0" w:noVBand="1"/>
      </w:tblPr>
      <w:tblGrid>
        <w:gridCol w:w="3308"/>
        <w:gridCol w:w="3309"/>
        <w:gridCol w:w="3463"/>
      </w:tblGrid>
      <w:tr w:rsidRPr="00BB61B6" w:rsidR="00B0255C" w:rsidTr="006741DA" w14:paraId="5818F613" w14:textId="77777777">
        <w:tc>
          <w:tcPr>
            <w:tcW w:w="3308" w:type="dxa"/>
            <w:tcBorders>
              <w:top w:val="nil"/>
              <w:left w:val="nil"/>
              <w:bottom w:val="nil"/>
              <w:right w:val="nil"/>
            </w:tcBorders>
          </w:tcPr>
          <w:p w:rsidRPr="00BB61B6" w:rsidR="00B0255C" w:rsidP="00BB61B6" w:rsidRDefault="00B0255C" w14:paraId="31B406A2" w14:textId="77777777">
            <w:pPr>
              <w:pStyle w:val="BodyTextIndent"/>
              <w:tabs>
                <w:tab w:val="left" w:pos="0"/>
                <w:tab w:val="left" w:pos="630"/>
              </w:tabs>
              <w:ind w:left="0"/>
            </w:pPr>
            <w:r w:rsidRPr="00BB61B6">
              <w:fldChar w:fldCharType="begin">
                <w:ffData>
                  <w:name w:val=""/>
                  <w:enabled/>
                  <w:calcOnExit w:val="0"/>
                  <w:checkBox>
                    <w:sizeAuto/>
                    <w:default w:val="1"/>
                  </w:checkBox>
                </w:ffData>
              </w:fldChar>
            </w:r>
            <w:r w:rsidRPr="00BB61B6">
              <w:instrText xml:space="preserve"> FORMCHECKBOX </w:instrText>
            </w:r>
            <w:r w:rsidRPr="00BB61B6">
              <w:fldChar w:fldCharType="separate"/>
            </w:r>
            <w:r w:rsidRPr="00BB61B6">
              <w:fldChar w:fldCharType="end"/>
            </w:r>
            <w:r w:rsidRPr="00BB61B6">
              <w:t xml:space="preserve"> Implemented</w:t>
            </w:r>
          </w:p>
        </w:tc>
        <w:tc>
          <w:tcPr>
            <w:tcW w:w="3309" w:type="dxa"/>
            <w:tcBorders>
              <w:top w:val="nil"/>
              <w:left w:val="nil"/>
              <w:bottom w:val="nil"/>
              <w:right w:val="nil"/>
            </w:tcBorders>
          </w:tcPr>
          <w:p w:rsidRPr="00BB61B6" w:rsidR="00B0255C" w:rsidP="00BB61B6" w:rsidRDefault="00B0255C" w14:paraId="626F459F"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Planned to be Implemented  </w:t>
            </w:r>
          </w:p>
        </w:tc>
        <w:tc>
          <w:tcPr>
            <w:tcW w:w="3463" w:type="dxa"/>
            <w:tcBorders>
              <w:top w:val="nil"/>
              <w:left w:val="nil"/>
              <w:bottom w:val="nil"/>
              <w:right w:val="nil"/>
            </w:tcBorders>
          </w:tcPr>
          <w:p w:rsidRPr="00BB61B6" w:rsidR="00B0255C" w:rsidP="00BB61B6" w:rsidRDefault="00B0255C" w14:paraId="61CEDD9F" w14:textId="77777777">
            <w:pPr>
              <w:pStyle w:val="BodyTextIndent"/>
              <w:tabs>
                <w:tab w:val="left" w:pos="0"/>
                <w:tab w:val="left" w:pos="630"/>
              </w:tabs>
              <w:ind w:left="0"/>
            </w:pPr>
            <w:r w:rsidRPr="00BB61B6">
              <w:fldChar w:fldCharType="begin">
                <w:ffData>
                  <w:name w:val="Check2"/>
                  <w:enabled/>
                  <w:calcOnExit w:val="0"/>
                  <w:checkBox>
                    <w:sizeAuto/>
                    <w:default w:val="0"/>
                  </w:checkBox>
                </w:ffData>
              </w:fldChar>
            </w:r>
            <w:r w:rsidRPr="00BB61B6">
              <w:instrText xml:space="preserve"> FORMCHECKBOX </w:instrText>
            </w:r>
            <w:r w:rsidRPr="00BB61B6">
              <w:fldChar w:fldCharType="separate"/>
            </w:r>
            <w:r w:rsidRPr="00BB61B6">
              <w:fldChar w:fldCharType="end"/>
            </w:r>
            <w:r w:rsidRPr="00BB61B6">
              <w:t xml:space="preserve"> Not Applicable </w:t>
            </w:r>
          </w:p>
        </w:tc>
      </w:tr>
      <w:tr w:rsidRPr="00BB61B6" w:rsidR="00B0255C" w:rsidTr="006741DA" w14:paraId="712A2B30" w14:textId="77777777">
        <w:tc>
          <w:tcPr>
            <w:tcW w:w="10080" w:type="dxa"/>
            <w:gridSpan w:val="3"/>
            <w:tcBorders>
              <w:top w:val="nil"/>
              <w:left w:val="nil"/>
              <w:bottom w:val="nil"/>
              <w:right w:val="nil"/>
            </w:tcBorders>
          </w:tcPr>
          <w:p w:rsidRPr="00BB61B6" w:rsidR="00B0255C" w:rsidP="00BB61B6" w:rsidRDefault="00B0255C" w14:paraId="50A52486" w14:textId="77777777"/>
          <w:p w:rsidRPr="00BB61B6" w:rsidR="006741DA" w:rsidP="00BB61B6" w:rsidRDefault="00B0255C" w14:paraId="7013ACA1" w14:textId="143B7026">
            <w:r w:rsidRPr="00BB61B6">
              <w:t xml:space="preserve">All system use is monitored to include web browsing and movement of large data sets across the </w:t>
            </w:r>
            <w:r w:rsidR="00E93065">
              <w:t>ARIA Group</w:t>
            </w:r>
            <w:r w:rsidRPr="00BB61B6">
              <w:t xml:space="preserve"> Enterprise Network to either removable media or attempts to send the information externally to personal email addresses. The technical controls implemented are part of the Insider Threat Monitoring and the Insider Threat Policy</w:t>
            </w:r>
            <w:r w:rsidRPr="00BB61B6" w:rsidR="00AB76E0">
              <w:t xml:space="preserve">, monitored by the SIEM and SOC, and reviewed at least monthly by the </w:t>
            </w:r>
            <w:r w:rsidR="00E93065">
              <w:t>ARIA Group</w:t>
            </w:r>
            <w:r w:rsidRPr="00BB61B6" w:rsidR="00AB76E0">
              <w:t xml:space="preserve"> Information Security Committee</w:t>
            </w:r>
            <w:r w:rsidRPr="00BB61B6">
              <w:t>.</w:t>
            </w:r>
          </w:p>
          <w:p w:rsidRPr="00BB61B6" w:rsidR="00DC6832" w:rsidP="00BB61B6" w:rsidRDefault="00DC6832" w14:paraId="6A76F88D" w14:textId="35D96565"/>
        </w:tc>
      </w:tr>
    </w:tbl>
    <w:p w:rsidRPr="00BB61B6" w:rsidR="008D5CA9" w:rsidP="00BB61B6" w:rsidRDefault="00CB0BAC" w14:paraId="2BCA1063" w14:textId="73A30D81">
      <w:pPr>
        <w:pStyle w:val="Heading1"/>
        <w:numPr>
          <w:ilvl w:val="0"/>
          <w:numId w:val="0"/>
        </w:numPr>
        <w:ind w:left="540" w:hanging="540"/>
        <w:jc w:val="center"/>
      </w:pPr>
      <w:bookmarkStart w:name="_Toc160892089" w:id="168"/>
      <w:r w:rsidRPr="00BB61B6">
        <w:t>Appendix A – Network Diagrams</w:t>
      </w:r>
      <w:bookmarkEnd w:id="168"/>
    </w:p>
    <w:p w:rsidRPr="00BB61B6" w:rsidR="00502494" w:rsidP="00BB61B6" w:rsidRDefault="00AB76E0" w14:paraId="4030A87E" w14:textId="40D4B4ED">
      <w:pPr>
        <w:jc w:val="center"/>
      </w:pPr>
      <w:r w:rsidRPr="00BB61B6">
        <w:rPr>
          <w:noProof/>
        </w:rPr>
        <w:t xml:space="preserve"> </w:t>
      </w:r>
      <w:del w:author="Eric Rockwell [2]" w:date="2024-07-17T14:47:00Z" w:id="169">
        <w:r w:rsidRPr="00AC658A" w:rsidDel="00D07D07" w:rsidR="00AC658A">
          <w:rPr>
            <w:noProof/>
          </w:rPr>
          <w:drawing>
            <wp:inline distT="0" distB="0" distL="0" distR="0" wp14:anchorId="24ADDB49" wp14:editId="3B2DAD8F">
              <wp:extent cx="6804398" cy="4737352"/>
              <wp:effectExtent l="0" t="0" r="3175" b="0"/>
              <wp:docPr id="16139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6058" name=""/>
                      <pic:cNvPicPr/>
                    </pic:nvPicPr>
                    <pic:blipFill>
                      <a:blip r:embed="rId20"/>
                      <a:stretch>
                        <a:fillRect/>
                      </a:stretch>
                    </pic:blipFill>
                    <pic:spPr>
                      <a:xfrm>
                        <a:off x="0" y="0"/>
                        <a:ext cx="6838506" cy="4761099"/>
                      </a:xfrm>
                      <a:prstGeom prst="rect">
                        <a:avLst/>
                      </a:prstGeom>
                    </pic:spPr>
                  </pic:pic>
                </a:graphicData>
              </a:graphic>
            </wp:inline>
          </w:drawing>
        </w:r>
      </w:del>
    </w:p>
    <w:p w:rsidRPr="00BB61B6" w:rsidR="00AB28AF" w:rsidDel="00D07D07" w:rsidP="00BB61B6" w:rsidRDefault="00AB28AF" w14:paraId="00EEBE8C" w14:textId="02D310AD">
      <w:pPr>
        <w:spacing w:after="160" w:line="259" w:lineRule="auto"/>
        <w:jc w:val="left"/>
        <w:rPr>
          <w:del w:author="Eric Rockwell [2]" w:date="2024-07-17T14:47:00Z" w:id="170"/>
        </w:rPr>
      </w:pPr>
      <w:r w:rsidRPr="00BB61B6">
        <w:br w:type="page"/>
      </w:r>
    </w:p>
    <w:p w:rsidRPr="00BB61B6" w:rsidR="00502494" w:rsidDel="00D07D07" w:rsidRDefault="00841881" w14:paraId="60FD7ECF" w14:textId="4D1BF2AF">
      <w:pPr>
        <w:rPr>
          <w:del w:author="Eric Rockwell [2]" w:date="2024-07-17T14:47:00Z" w:id="171"/>
        </w:rPr>
        <w:pPrChange w:author="Eric Rockwell [2]" w:date="2024-07-17T14:47:00Z" w:id="172">
          <w:pPr>
            <w:jc w:val="center"/>
          </w:pPr>
        </w:pPrChange>
      </w:pPr>
      <w:del w:author="Eric Rockwell [2]" w:date="2024-07-17T14:47:00Z" w:id="173">
        <w:r w:rsidRPr="00841881" w:rsidDel="00D07D07">
          <w:rPr>
            <w:noProof/>
          </w:rPr>
          <w:delText xml:space="preserve"> </w:delText>
        </w:r>
        <w:r w:rsidRPr="00AC658A" w:rsidDel="00D07D07" w:rsidR="00AC658A">
          <w:rPr>
            <w:noProof/>
          </w:rPr>
          <w:drawing>
            <wp:inline distT="0" distB="0" distL="0" distR="0" wp14:anchorId="4844F9A2" wp14:editId="2172F47A">
              <wp:extent cx="6924215" cy="5179804"/>
              <wp:effectExtent l="0" t="0" r="0" b="1905"/>
              <wp:docPr id="1378221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21540" name="Picture 1" descr="A screenshot of a computer&#10;&#10;Description automatically generated"/>
                      <pic:cNvPicPr/>
                    </pic:nvPicPr>
                    <pic:blipFill>
                      <a:blip r:embed="rId21"/>
                      <a:stretch>
                        <a:fillRect/>
                      </a:stretch>
                    </pic:blipFill>
                    <pic:spPr>
                      <a:xfrm>
                        <a:off x="0" y="0"/>
                        <a:ext cx="6947191" cy="5196991"/>
                      </a:xfrm>
                      <a:prstGeom prst="rect">
                        <a:avLst/>
                      </a:prstGeom>
                    </pic:spPr>
                  </pic:pic>
                </a:graphicData>
              </a:graphic>
            </wp:inline>
          </w:drawing>
        </w:r>
        <w:r w:rsidRPr="00DB300B" w:rsidDel="00D07D07" w:rsidR="00DB300B">
          <w:delText xml:space="preserve"> </w:delText>
        </w:r>
      </w:del>
    </w:p>
    <w:p w:rsidR="00502494" w:rsidRDefault="00DB300B" w14:paraId="2ED47A90" w14:textId="0ADB38D5">
      <w:pPr>
        <w:spacing w:after="160" w:line="259" w:lineRule="auto"/>
        <w:jc w:val="left"/>
        <w:pPrChange w:author="Eric Rockwell [2]" w:date="2024-07-17T14:47:00Z" w:id="174">
          <w:pPr>
            <w:jc w:val="center"/>
          </w:pPr>
        </w:pPrChange>
      </w:pPr>
      <w:del w:author="Eric Rockwell [2]" w:date="2024-07-17T14:47:00Z" w:id="175">
        <w:r w:rsidRPr="00DB300B" w:rsidDel="00D07D07">
          <w:delText xml:space="preserve"> </w:delText>
        </w:r>
        <w:r w:rsidRPr="00F27480" w:rsidDel="00D07D07" w:rsidR="00F27480">
          <w:rPr>
            <w:noProof/>
          </w:rPr>
          <w:delText xml:space="preserve"> </w:delText>
        </w:r>
        <w:r w:rsidRPr="00AC658A" w:rsidDel="00D07D07" w:rsidR="00AC658A">
          <w:rPr>
            <w:noProof/>
          </w:rPr>
          <w:drawing>
            <wp:inline distT="0" distB="0" distL="0" distR="0" wp14:anchorId="14BA4F36" wp14:editId="5A46A16A">
              <wp:extent cx="6791785" cy="5244767"/>
              <wp:effectExtent l="0" t="0" r="3175" b="635"/>
              <wp:docPr id="54551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10993" name=""/>
                      <pic:cNvPicPr/>
                    </pic:nvPicPr>
                    <pic:blipFill>
                      <a:blip r:embed="rId22"/>
                      <a:stretch>
                        <a:fillRect/>
                      </a:stretch>
                    </pic:blipFill>
                    <pic:spPr>
                      <a:xfrm>
                        <a:off x="0" y="0"/>
                        <a:ext cx="6807268" cy="5256723"/>
                      </a:xfrm>
                      <a:prstGeom prst="rect">
                        <a:avLst/>
                      </a:prstGeom>
                    </pic:spPr>
                  </pic:pic>
                </a:graphicData>
              </a:graphic>
            </wp:inline>
          </w:drawing>
        </w:r>
        <w:r w:rsidRPr="00DB300B" w:rsidDel="00D07D07">
          <w:delText xml:space="preserve"> </w:delText>
        </w:r>
      </w:del>
    </w:p>
    <w:sectPr w:rsidR="00502494" w:rsidSect="00FF5E77">
      <w:headerReference w:type="even" r:id="rId23"/>
      <w:headerReference w:type="default" r:id="rId24"/>
      <w:footerReference w:type="default" r:id="rId25"/>
      <w:headerReference w:type="first" r:id="rId26"/>
      <w:pgSz w:w="15840" w:h="12240" w:orient="landscape" w:code="1"/>
      <w:pgMar w:top="1080" w:right="1440" w:bottom="108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E10335" w:rsidP="008D5CA9" w:rsidRDefault="00E10335" w14:paraId="73C554E5" w14:textId="77777777">
      <w:r>
        <w:separator/>
      </w:r>
    </w:p>
  </w:endnote>
  <w:endnote w:type="continuationSeparator" w:id="0">
    <w:p w:rsidR="00E10335" w:rsidP="008D5CA9" w:rsidRDefault="00E10335" w14:paraId="42901213"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Bold">
    <w:altName w:val="Arial"/>
    <w:panose1 w:val="020B0704020202020204"/>
    <w:charset w:val="00"/>
    <w:family w:val="swiss"/>
    <w:pitch w:val="variable"/>
    <w:sig w:usb0="00003A87" w:usb1="00000000" w:usb2="00000000" w:usb3="00000000" w:csb0="000000FF" w:csb1="00000000"/>
  </w:font>
  <w:font w:name="Arial Narrow">
    <w:panose1 w:val="020B0606020202030204"/>
    <w:charset w:val="00"/>
    <w:family w:val="swiss"/>
    <w:pitch w:val="variable"/>
    <w:sig w:usb0="00000287" w:usb1="000008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Freestyle Script">
    <w:panose1 w:val="030804020302050B0404"/>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30067" w:rsidP="002F09B5" w:rsidRDefault="006433C9" w14:paraId="3491582B" w14:textId="1EB638F8">
    <w:pPr>
      <w:pBdr>
        <w:top w:val="single" w:color="15518D" w:sz="36" w:space="4"/>
      </w:pBdr>
      <w:tabs>
        <w:tab w:val="center" w:pos="4680"/>
        <w:tab w:val="right" w:pos="9360"/>
      </w:tabs>
      <w:rPr>
        <w:rFonts w:ascii="Arial Narrow" w:hAnsi="Arial Narrow" w:cs="Times New Roman"/>
        <w:sz w:val="18"/>
        <w:szCs w:val="18"/>
      </w:rPr>
    </w:pPr>
    <w:r>
      <w:rPr>
        <w:rFonts w:ascii="Arial Narrow" w:hAnsi="Arial Narrow" w:cs="Times New Roman"/>
        <w:sz w:val="18"/>
        <w:szCs w:val="18"/>
      </w:rPr>
      <w:t>Proprietary</w:t>
    </w:r>
    <w:r w:rsidR="00D30067">
      <w:rPr>
        <w:rFonts w:ascii="Arial Narrow" w:hAnsi="Arial Narrow" w:cs="Times New Roman"/>
        <w:sz w:val="18"/>
        <w:szCs w:val="18"/>
      </w:rPr>
      <w:t xml:space="preserve"> Statement: This document is intended only for the use of the addressee and may contain proprietary data or privileged information. Receipt of this information by any person other than the intended recipient does not constitute permission to examine, copy or distribute the accompanied material. Any review or distribution </w:t>
    </w:r>
    <w:del w:author="Eric Rockwell" w:date="2025-02-21T08:10:00Z" w16du:dateUtc="2025-02-21T16:10:00Z" w:id="13">
      <w:r w:rsidDel="00F56BA9">
        <w:rPr>
          <w:rFonts w:ascii="Arial Narrow" w:hAnsi="Arial Narrow" w:cs="Times New Roman"/>
          <w:sz w:val="18"/>
          <w:szCs w:val="18"/>
        </w:rPr>
        <w:delText xml:space="preserve">to </w:delText>
      </w:r>
      <w:r w:rsidDel="00F56BA9" w:rsidR="00D30067">
        <w:rPr>
          <w:rFonts w:ascii="Arial Narrow" w:hAnsi="Arial Narrow" w:cs="Times New Roman"/>
          <w:sz w:val="18"/>
          <w:szCs w:val="18"/>
        </w:rPr>
        <w:delText xml:space="preserve"> others</w:delText>
      </w:r>
    </w:del>
    <w:r w:rsidR="00F56BA9">
      <w:rPr>
        <w:rFonts w:ascii="Arial Narrow" w:hAnsi="Arial Narrow" w:cs="Times New Roman"/>
        <w:sz w:val="18"/>
        <w:szCs w:val="18"/>
      </w:rPr>
      <w:t>to others</w:t>
    </w:r>
    <w:r w:rsidR="00D30067">
      <w:rPr>
        <w:rFonts w:ascii="Arial Narrow" w:hAnsi="Arial Narrow" w:cs="Times New Roman"/>
        <w:sz w:val="18"/>
        <w:szCs w:val="18"/>
      </w:rPr>
      <w:t xml:space="preserve"> </w:t>
    </w:r>
    <w:r>
      <w:rPr>
        <w:rFonts w:ascii="Arial Narrow" w:hAnsi="Arial Narrow" w:cs="Times New Roman"/>
        <w:sz w:val="18"/>
        <w:szCs w:val="18"/>
      </w:rPr>
      <w:t xml:space="preserve">must be authorized by an </w:t>
    </w:r>
    <w:r w:rsidR="0070258D">
      <w:rPr>
        <w:rFonts w:ascii="Arial Narrow" w:hAnsi="Arial Narrow" w:cs="Times New Roman"/>
        <w:sz w:val="18"/>
        <w:szCs w:val="18"/>
      </w:rPr>
      <w:t>ARIA Group</w:t>
    </w:r>
    <w:r>
      <w:rPr>
        <w:rFonts w:ascii="Arial Narrow" w:hAnsi="Arial Narrow" w:cs="Times New Roman"/>
        <w:sz w:val="18"/>
        <w:szCs w:val="18"/>
      </w:rPr>
      <w:t xml:space="preserve"> Executive.</w:t>
    </w:r>
    <w:r w:rsidR="00D30067">
      <w:rPr>
        <w:rFonts w:ascii="Arial Narrow" w:hAnsi="Arial Narrow" w:cs="Times New Roman"/>
        <w:sz w:val="18"/>
        <w:szCs w:val="18"/>
      </w:rPr>
      <w:t xml:space="preserve"> </w:t>
    </w:r>
  </w:p>
  <w:p w:rsidRPr="002F09B5" w:rsidR="00D30067" w:rsidP="002F09B5" w:rsidRDefault="00457A04" w14:paraId="33E88EF2" w14:textId="41CDB30D">
    <w:pPr>
      <w:pStyle w:val="Footer"/>
      <w:spacing w:before="120"/>
      <w:jc w:val="center"/>
      <w:rPr>
        <w:rFonts w:ascii="Arial Narrow" w:hAnsi="Arial Narrow" w:cs="Times New Roman"/>
        <w:b/>
        <w:sz w:val="20"/>
        <w:szCs w:val="20"/>
      </w:rPr>
    </w:pPr>
    <w:r>
      <w:rPr>
        <w:rFonts w:ascii="Arial Narrow" w:hAnsi="Arial Narrow" w:cs="Times New Roman"/>
        <w:b/>
        <w:sz w:val="20"/>
        <w:szCs w:val="20"/>
      </w:rPr>
      <w:t>ARIA Group</w:t>
    </w:r>
    <w:r w:rsidR="00D30067">
      <w:rPr>
        <w:rFonts w:ascii="Arial Narrow" w:hAnsi="Arial Narrow" w:cs="Times New Roman"/>
        <w:b/>
        <w:sz w:val="20"/>
        <w:szCs w:val="20"/>
      </w:rPr>
      <w:t xml:space="preserve"> Proprietary Data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2358F1" w:rsidR="00D30067" w:rsidP="002F09B5" w:rsidRDefault="00D30067" w14:paraId="43F0656F" w14:textId="2F418CA0">
    <w:pPr>
      <w:pStyle w:val="Footer"/>
      <w:pBdr>
        <w:top w:val="single" w:color="033395" w:sz="12" w:space="3"/>
      </w:pBdr>
      <w:tabs>
        <w:tab w:val="clear" w:pos="4680"/>
        <w:tab w:val="clear" w:pos="9360"/>
        <w:tab w:val="center" w:pos="5040"/>
        <w:tab w:val="right" w:pos="10080"/>
      </w:tabs>
      <w:rPr>
        <w:rStyle w:val="PageNumber"/>
        <w:rFonts w:cs="Times New Roman"/>
        <w:sz w:val="20"/>
        <w:szCs w:val="20"/>
      </w:rPr>
    </w:pPr>
    <w:r>
      <w:rPr>
        <w:rFonts w:cs="Times New Roman"/>
        <w:sz w:val="20"/>
        <w:szCs w:val="20"/>
      </w:rPr>
      <w:t>System Security Plan (SSP)</w:t>
    </w:r>
    <w:r w:rsidRPr="002358F1">
      <w:rPr>
        <w:rFonts w:cs="Times New Roman"/>
        <w:sz w:val="20"/>
        <w:szCs w:val="20"/>
      </w:rPr>
      <w:tab/>
    </w:r>
    <w:r w:rsidRPr="002358F1">
      <w:rPr>
        <w:rFonts w:cs="Times New Roman"/>
        <w:sz w:val="20"/>
        <w:szCs w:val="20"/>
      </w:rPr>
      <w:t xml:space="preserve">Page </w:t>
    </w:r>
    <w:r w:rsidRPr="002358F1">
      <w:rPr>
        <w:rStyle w:val="PageNumber"/>
        <w:rFonts w:cs="Times New Roman"/>
        <w:sz w:val="20"/>
        <w:szCs w:val="20"/>
      </w:rPr>
      <w:fldChar w:fldCharType="begin"/>
    </w:r>
    <w:r w:rsidRPr="002358F1">
      <w:rPr>
        <w:rStyle w:val="PageNumber"/>
        <w:rFonts w:cs="Times New Roman"/>
        <w:sz w:val="20"/>
        <w:szCs w:val="20"/>
      </w:rPr>
      <w:instrText xml:space="preserve"> PAGE </w:instrText>
    </w:r>
    <w:r w:rsidRPr="002358F1">
      <w:rPr>
        <w:rStyle w:val="PageNumber"/>
        <w:rFonts w:cs="Times New Roman"/>
        <w:sz w:val="20"/>
        <w:szCs w:val="20"/>
      </w:rPr>
      <w:fldChar w:fldCharType="separate"/>
    </w:r>
    <w:proofErr w:type="spellStart"/>
    <w:r>
      <w:rPr>
        <w:rStyle w:val="PageNumber"/>
        <w:rFonts w:cs="Times New Roman"/>
        <w:sz w:val="20"/>
        <w:szCs w:val="20"/>
      </w:rPr>
      <w:t>i</w:t>
    </w:r>
    <w:proofErr w:type="spellEnd"/>
    <w:r w:rsidRPr="002358F1">
      <w:rPr>
        <w:rStyle w:val="PageNumber"/>
        <w:rFonts w:cs="Times New Roman"/>
        <w:sz w:val="20"/>
        <w:szCs w:val="20"/>
      </w:rPr>
      <w:fldChar w:fldCharType="end"/>
    </w:r>
  </w:p>
  <w:p w:rsidR="00D30067" w:rsidP="002F09B5" w:rsidRDefault="00D30067" w14:paraId="78702990" w14:textId="2AF6E243">
    <w:pPr>
      <w:pStyle w:val="Footer"/>
      <w:tabs>
        <w:tab w:val="clear" w:pos="4680"/>
        <w:tab w:val="center" w:pos="5040"/>
      </w:tabs>
      <w:rPr>
        <w:rFonts w:cs="Times New Roman"/>
        <w:i/>
        <w:sz w:val="18"/>
        <w:szCs w:val="18"/>
      </w:rPr>
    </w:pPr>
    <w:r w:rsidRPr="002358F1">
      <w:rPr>
        <w:rStyle w:val="PageNumber"/>
        <w:rFonts w:cs="Times New Roman"/>
        <w:sz w:val="20"/>
        <w:szCs w:val="20"/>
      </w:rPr>
      <w:t xml:space="preserve">Version </w:t>
    </w:r>
    <w:r w:rsidR="00457A04">
      <w:rPr>
        <w:rStyle w:val="PageNumber"/>
        <w:rFonts w:cs="Times New Roman"/>
        <w:sz w:val="20"/>
        <w:szCs w:val="20"/>
      </w:rPr>
      <w:t>1</w:t>
    </w:r>
    <w:r w:rsidR="00CD4410">
      <w:rPr>
        <w:rStyle w:val="PageNumber"/>
        <w:rFonts w:cs="Times New Roman"/>
        <w:sz w:val="20"/>
        <w:szCs w:val="20"/>
      </w:rPr>
      <w:t>.0</w:t>
    </w:r>
    <w:r>
      <w:rPr>
        <w:rStyle w:val="PageNumber"/>
        <w:rFonts w:cs="Times New Roman"/>
        <w:sz w:val="20"/>
        <w:szCs w:val="20"/>
      </w:rPr>
      <w:tab/>
    </w:r>
    <w:r w:rsidR="00457A04">
      <w:rPr>
        <w:rFonts w:ascii="Bookman Old Style" w:hAnsi="Bookman Old Style"/>
        <w:b/>
        <w:i/>
        <w:sz w:val="18"/>
        <w:szCs w:val="18"/>
      </w:rPr>
      <w:t>ARIA Group</w:t>
    </w:r>
    <w:r>
      <w:rPr>
        <w:rFonts w:ascii="Bookman Old Style" w:hAnsi="Bookman Old Style"/>
        <w:b/>
        <w:i/>
        <w:sz w:val="18"/>
        <w:szCs w:val="18"/>
      </w:rPr>
      <w:t xml:space="preserve"> Proprietary Information</w:t>
    </w:r>
    <w:r>
      <w:rPr>
        <w:rFonts w:cs="Times New Roman"/>
        <w:i/>
        <w:sz w:val="18"/>
        <w:szCs w:val="18"/>
      </w:rPr>
      <w:t xml:space="preserve"> </w:t>
    </w:r>
  </w:p>
  <w:tbl>
    <w:tblPr>
      <w:tblW w:w="10080" w:type="dxa"/>
      <w:tblLook w:val="04A0" w:firstRow="1" w:lastRow="0" w:firstColumn="1" w:lastColumn="0" w:noHBand="0" w:noVBand="1"/>
    </w:tblPr>
    <w:tblGrid>
      <w:gridCol w:w="10080"/>
    </w:tblGrid>
    <w:tr w:rsidR="00D30067" w:rsidTr="00B0255C" w14:paraId="66FBA36E" w14:textId="77777777">
      <w:trPr>
        <w:trHeight w:val="216"/>
      </w:trPr>
      <w:tc>
        <w:tcPr>
          <w:tcW w:w="10080" w:type="dxa"/>
          <w:hideMark/>
        </w:tcPr>
        <w:p w:rsidRPr="00CF2CDF" w:rsidR="00D30067" w:rsidP="002F09B5" w:rsidRDefault="00D30067" w14:paraId="01F77C24" w14:textId="2455B1D8">
          <w:pPr>
            <w:pStyle w:val="Footer"/>
            <w:tabs>
              <w:tab w:val="clear" w:pos="4680"/>
              <w:tab w:val="center" w:pos="5220"/>
            </w:tabs>
            <w:spacing w:line="256" w:lineRule="auto"/>
            <w:jc w:val="center"/>
            <w:rPr>
              <w:rFonts w:cs="Times New Roman"/>
              <w:i/>
              <w:sz w:val="16"/>
              <w:szCs w:val="16"/>
            </w:rPr>
          </w:pPr>
          <w:r w:rsidRPr="00CF2CDF">
            <w:rPr>
              <w:rFonts w:cs="Times New Roman"/>
              <w:i/>
              <w:sz w:val="16"/>
              <w:szCs w:val="16"/>
            </w:rPr>
            <w:t xml:space="preserve">The controlled version of this document is maintained on </w:t>
          </w:r>
          <w:r w:rsidR="00457A04">
            <w:rPr>
              <w:rFonts w:cs="Times New Roman"/>
              <w:i/>
              <w:sz w:val="16"/>
              <w:szCs w:val="16"/>
            </w:rPr>
            <w:t>&lt;</w:t>
          </w:r>
          <w:r w:rsidR="00457A04">
            <w:rPr>
              <w:i/>
              <w:sz w:val="16"/>
              <w:szCs w:val="16"/>
            </w:rPr>
            <w:t>QMS</w:t>
          </w:r>
          <w:proofErr w:type="gramStart"/>
          <w:r w:rsidR="00457A04">
            <w:rPr>
              <w:i/>
              <w:sz w:val="16"/>
              <w:szCs w:val="16"/>
            </w:rPr>
            <w:t>&gt;.</w:t>
          </w:r>
          <w:r w:rsidRPr="00CF2CDF">
            <w:rPr>
              <w:rFonts w:cs="Times New Roman"/>
              <w:i/>
              <w:sz w:val="16"/>
              <w:szCs w:val="16"/>
            </w:rPr>
            <w:t>.</w:t>
          </w:r>
          <w:proofErr w:type="gramEnd"/>
        </w:p>
        <w:p w:rsidR="00D30067" w:rsidP="002F09B5" w:rsidRDefault="00D30067" w14:paraId="0E622A40" w14:textId="692F6796">
          <w:pPr>
            <w:pStyle w:val="Footer"/>
            <w:tabs>
              <w:tab w:val="center" w:pos="5220"/>
            </w:tabs>
            <w:spacing w:line="256" w:lineRule="auto"/>
            <w:jc w:val="center"/>
            <w:rPr>
              <w:rFonts w:cs="Times New Roman"/>
              <w:sz w:val="18"/>
              <w:szCs w:val="18"/>
            </w:rPr>
          </w:pPr>
          <w:r w:rsidRPr="00CF2CDF">
            <w:rPr>
              <w:rFonts w:cs="Times New Roman"/>
              <w:i/>
              <w:sz w:val="16"/>
              <w:szCs w:val="16"/>
            </w:rPr>
            <w:t>If printed, the user is responsible for verifying the latest version.</w:t>
          </w:r>
        </w:p>
      </w:tc>
    </w:tr>
  </w:tbl>
  <w:p w:rsidRPr="002F09B5" w:rsidR="00D30067" w:rsidP="002F09B5" w:rsidRDefault="00D30067" w14:paraId="4BE5D440" w14:textId="0FEA0705">
    <w:pPr>
      <w:pStyle w:val="Footer"/>
      <w:tabs>
        <w:tab w:val="clear" w:pos="4680"/>
        <w:tab w:val="clear" w:pos="9360"/>
        <w:tab w:val="left" w:pos="3600"/>
        <w:tab w:val="right" w:pos="10080"/>
      </w:tabs>
      <w:spacing w:before="120"/>
      <w:rPr>
        <w:rFonts w:cs="Times New Roman"/>
        <w:sz w:val="20"/>
        <w:szCs w:val="20"/>
      </w:rPr>
    </w:pPr>
    <w:r>
      <w:rPr>
        <w:rFonts w:cs="Times New Roman"/>
        <w:sz w:val="20"/>
        <w:szCs w:val="20"/>
      </w:rPr>
      <w:t>Approved By</w:t>
    </w:r>
    <w:r w:rsidR="00BB61B6">
      <w:rPr>
        <w:rFonts w:cs="Times New Roman"/>
        <w:sz w:val="20"/>
        <w:szCs w:val="20"/>
      </w:rPr>
      <w:t xml:space="preserve">: </w:t>
    </w:r>
    <w:r>
      <w:rPr>
        <w:rFonts w:cs="Times New Roman"/>
        <w:sz w:val="20"/>
        <w:szCs w:val="20"/>
      </w:rPr>
      <w:t>CEO</w:t>
    </w:r>
    <w:r>
      <w:rPr>
        <w:rFonts w:cs="Times New Roman"/>
        <w:sz w:val="20"/>
        <w:szCs w:val="20"/>
      </w:rPr>
      <w:tab/>
    </w:r>
    <w:r w:rsidR="00457A04">
      <w:rPr>
        <w:rFonts w:cs="Times New Roman"/>
        <w:sz w:val="20"/>
        <w:szCs w:val="20"/>
      </w:rPr>
      <w:tab/>
    </w:r>
    <w:del w:author="Eric Rockwell [2]" w:date="2024-07-17T14:48:00Z" w:id="15">
      <w:r w:rsidDel="00D07D07" w:rsidR="00457A04">
        <w:rPr>
          <w:rFonts w:cs="Times New Roman"/>
          <w:sz w:val="20"/>
          <w:szCs w:val="20"/>
        </w:rPr>
        <w:delText>June</w:delText>
      </w:r>
      <w:r w:rsidDel="00D07D07" w:rsidR="00CD2030">
        <w:rPr>
          <w:rFonts w:cs="Times New Roman"/>
          <w:sz w:val="20"/>
          <w:szCs w:val="20"/>
        </w:rPr>
        <w:delText xml:space="preserve"> </w:delText>
      </w:r>
    </w:del>
    <w:ins w:author="Eric Rockwell [2]" w:date="2024-07-17T14:48:00Z" w:id="16">
      <w:r w:rsidR="00D07D07">
        <w:rPr>
          <w:rFonts w:cs="Times New Roman"/>
          <w:sz w:val="20"/>
          <w:szCs w:val="20"/>
        </w:rPr>
        <w:t xml:space="preserve">July </w:t>
      </w:r>
    </w:ins>
    <w:r w:rsidR="00435A6C">
      <w:rPr>
        <w:rFonts w:cs="Times New Roman"/>
        <w:sz w:val="20"/>
        <w:szCs w:val="20"/>
      </w:rPr>
      <w:t>202</w:t>
    </w:r>
    <w:ins w:author="Eric Rockwell" w:date="2025-02-21T13:31:00Z" w16du:dateUtc="2025-02-21T21:31:00Z" w:id="17">
      <w:r w:rsidR="00C90925">
        <w:rPr>
          <w:rFonts w:cs="Times New Roman"/>
          <w:sz w:val="20"/>
          <w:szCs w:val="20"/>
        </w:rPr>
        <w:t>5</w:t>
      </w:r>
    </w:ins>
    <w:del w:author="Eric Rockwell" w:date="2025-02-21T13:31:00Z" w16du:dateUtc="2025-02-21T21:31:00Z" w:id="18">
      <w:r w:rsidDel="00C90925" w:rsidR="00435A6C">
        <w:rPr>
          <w:rFonts w:cs="Times New Roman"/>
          <w:sz w:val="20"/>
          <w:szCs w:val="20"/>
        </w:rPr>
        <w:delText>4</w:delText>
      </w:r>
    </w:del>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2358F1" w:rsidR="00D30067" w:rsidP="001948B1" w:rsidRDefault="00D30067" w14:paraId="3F3FF4E3" w14:textId="4B11F30D">
    <w:pPr>
      <w:pStyle w:val="Footer"/>
      <w:pBdr>
        <w:top w:val="single" w:color="033395" w:sz="12" w:space="3"/>
      </w:pBdr>
      <w:tabs>
        <w:tab w:val="clear" w:pos="4680"/>
        <w:tab w:val="clear" w:pos="9360"/>
        <w:tab w:val="center" w:pos="6480"/>
        <w:tab w:val="right" w:pos="12960"/>
      </w:tabs>
      <w:rPr>
        <w:rStyle w:val="PageNumber"/>
        <w:rFonts w:cs="Times New Roman"/>
        <w:sz w:val="20"/>
        <w:szCs w:val="20"/>
      </w:rPr>
    </w:pPr>
    <w:r>
      <w:rPr>
        <w:rFonts w:cs="Times New Roman"/>
        <w:sz w:val="20"/>
        <w:szCs w:val="20"/>
      </w:rPr>
      <w:t>System Security Plan (SSP)</w:t>
    </w:r>
    <w:r w:rsidRPr="002358F1">
      <w:rPr>
        <w:rFonts w:cs="Times New Roman"/>
        <w:sz w:val="20"/>
        <w:szCs w:val="20"/>
      </w:rPr>
      <w:tab/>
    </w:r>
    <w:r>
      <w:rPr>
        <w:rFonts w:cs="Times New Roman"/>
        <w:b/>
        <w:i/>
        <w:iCs/>
        <w:color w:val="662D91"/>
        <w:sz w:val="18"/>
        <w:szCs w:val="18"/>
      </w:rPr>
      <w:t xml:space="preserve">Developed in concert </w:t>
    </w:r>
    <w:r w:rsidR="00AB76E0">
      <w:rPr>
        <w:rFonts w:cs="Times New Roman"/>
        <w:b/>
        <w:i/>
        <w:iCs/>
        <w:color w:val="662D91"/>
        <w:sz w:val="18"/>
        <w:szCs w:val="18"/>
      </w:rPr>
      <w:t xml:space="preserve">with </w:t>
    </w:r>
    <w:proofErr w:type="spellStart"/>
    <w:r w:rsidR="00AB76E0">
      <w:rPr>
        <w:rFonts w:cs="Times New Roman"/>
        <w:b/>
        <w:i/>
        <w:iCs/>
        <w:color w:val="662D91"/>
        <w:sz w:val="18"/>
        <w:szCs w:val="18"/>
      </w:rPr>
      <w:t>Inovo</w:t>
    </w:r>
    <w:proofErr w:type="spellEnd"/>
    <w:r w:rsidR="00AB76E0">
      <w:rPr>
        <w:rFonts w:cs="Times New Roman"/>
        <w:b/>
        <w:i/>
        <w:iCs/>
        <w:color w:val="662D91"/>
        <w:sz w:val="18"/>
        <w:szCs w:val="18"/>
      </w:rPr>
      <w:t xml:space="preserve"> InfoSec,</w:t>
    </w:r>
    <w:r>
      <w:rPr>
        <w:rFonts w:cs="Times New Roman"/>
        <w:b/>
        <w:i/>
        <w:iCs/>
        <w:color w:val="662D91"/>
        <w:sz w:val="18"/>
        <w:szCs w:val="18"/>
      </w:rPr>
      <w:t xml:space="preserve"> Inc</w:t>
    </w:r>
    <w:r>
      <w:rPr>
        <w:rFonts w:cs="Times New Roman"/>
        <w:b/>
        <w:color w:val="662D91"/>
        <w:sz w:val="18"/>
        <w:szCs w:val="18"/>
      </w:rPr>
      <w:t>.</w:t>
    </w:r>
    <w:r w:rsidRPr="002358F1">
      <w:rPr>
        <w:rFonts w:cs="Times New Roman"/>
        <w:sz w:val="20"/>
        <w:szCs w:val="20"/>
      </w:rPr>
      <w:tab/>
    </w:r>
    <w:r w:rsidRPr="002358F1">
      <w:rPr>
        <w:rFonts w:cs="Times New Roman"/>
        <w:sz w:val="20"/>
        <w:szCs w:val="20"/>
      </w:rPr>
      <w:t>Page</w:t>
    </w:r>
    <w:r>
      <w:rPr>
        <w:rFonts w:cs="Times New Roman"/>
        <w:sz w:val="20"/>
        <w:szCs w:val="20"/>
      </w:rPr>
      <w:t xml:space="preserve"> A-</w:t>
    </w:r>
    <w:proofErr w:type="spellStart"/>
    <w:r w:rsidRPr="002358F1">
      <w:rPr>
        <w:rStyle w:val="PageNumber"/>
        <w:rFonts w:cs="Times New Roman"/>
        <w:sz w:val="20"/>
        <w:szCs w:val="20"/>
      </w:rPr>
      <w:fldChar w:fldCharType="begin"/>
    </w:r>
    <w:r w:rsidRPr="002358F1">
      <w:rPr>
        <w:rStyle w:val="PageNumber"/>
        <w:rFonts w:cs="Times New Roman"/>
        <w:sz w:val="20"/>
        <w:szCs w:val="20"/>
      </w:rPr>
      <w:instrText xml:space="preserve"> PAGE </w:instrText>
    </w:r>
    <w:r w:rsidRPr="002358F1">
      <w:rPr>
        <w:rStyle w:val="PageNumber"/>
        <w:rFonts w:cs="Times New Roman"/>
        <w:sz w:val="20"/>
        <w:szCs w:val="20"/>
      </w:rPr>
      <w:fldChar w:fldCharType="separate"/>
    </w:r>
    <w:r>
      <w:rPr>
        <w:rStyle w:val="PageNumber"/>
        <w:rFonts w:cs="Times New Roman"/>
        <w:sz w:val="20"/>
        <w:szCs w:val="20"/>
      </w:rPr>
      <w:t>i</w:t>
    </w:r>
    <w:proofErr w:type="spellEnd"/>
    <w:r w:rsidRPr="002358F1">
      <w:rPr>
        <w:rStyle w:val="PageNumber"/>
        <w:rFonts w:cs="Times New Roman"/>
        <w:sz w:val="20"/>
        <w:szCs w:val="20"/>
      </w:rPr>
      <w:fldChar w:fldCharType="end"/>
    </w:r>
  </w:p>
  <w:p w:rsidR="00D30067" w:rsidP="001948B1" w:rsidRDefault="00D30067" w14:paraId="13A28B26" w14:textId="49BC5716">
    <w:pPr>
      <w:pStyle w:val="Footer"/>
      <w:tabs>
        <w:tab w:val="clear" w:pos="4680"/>
        <w:tab w:val="center" w:pos="6480"/>
      </w:tabs>
      <w:rPr>
        <w:rFonts w:cs="Times New Roman"/>
        <w:i/>
        <w:sz w:val="18"/>
        <w:szCs w:val="18"/>
      </w:rPr>
    </w:pPr>
    <w:r w:rsidRPr="002358F1">
      <w:rPr>
        <w:rStyle w:val="PageNumber"/>
        <w:rFonts w:cs="Times New Roman"/>
        <w:sz w:val="20"/>
        <w:szCs w:val="20"/>
      </w:rPr>
      <w:t xml:space="preserve">Version </w:t>
    </w:r>
    <w:r w:rsidR="00457A04">
      <w:rPr>
        <w:rStyle w:val="PageNumber"/>
        <w:rFonts w:cs="Times New Roman"/>
        <w:sz w:val="20"/>
        <w:szCs w:val="20"/>
      </w:rPr>
      <w:t>1.0</w:t>
    </w:r>
    <w:r>
      <w:rPr>
        <w:rStyle w:val="PageNumber"/>
        <w:rFonts w:cs="Times New Roman"/>
        <w:sz w:val="20"/>
        <w:szCs w:val="20"/>
      </w:rPr>
      <w:tab/>
    </w:r>
    <w:r w:rsidR="0070258D">
      <w:rPr>
        <w:rFonts w:ascii="Bookman Old Style" w:hAnsi="Bookman Old Style"/>
        <w:b/>
        <w:i/>
        <w:sz w:val="18"/>
        <w:szCs w:val="18"/>
      </w:rPr>
      <w:t>ARIA Group</w:t>
    </w:r>
    <w:r>
      <w:rPr>
        <w:rFonts w:ascii="Bookman Old Style" w:hAnsi="Bookman Old Style"/>
        <w:b/>
        <w:i/>
        <w:sz w:val="18"/>
        <w:szCs w:val="18"/>
      </w:rPr>
      <w:t xml:space="preserve"> Corporation Proprietary Information</w:t>
    </w:r>
    <w:r>
      <w:rPr>
        <w:rFonts w:cs="Times New Roman"/>
        <w:i/>
        <w:sz w:val="18"/>
        <w:szCs w:val="18"/>
      </w:rPr>
      <w:t xml:space="preserve"> </w:t>
    </w:r>
  </w:p>
  <w:tbl>
    <w:tblPr>
      <w:tblW w:w="12960" w:type="dxa"/>
      <w:tblLook w:val="04A0" w:firstRow="1" w:lastRow="0" w:firstColumn="1" w:lastColumn="0" w:noHBand="0" w:noVBand="1"/>
    </w:tblPr>
    <w:tblGrid>
      <w:gridCol w:w="12960"/>
    </w:tblGrid>
    <w:tr w:rsidR="00D30067" w:rsidTr="001948B1" w14:paraId="419DAF0D" w14:textId="77777777">
      <w:trPr>
        <w:trHeight w:val="216"/>
      </w:trPr>
      <w:tc>
        <w:tcPr>
          <w:tcW w:w="12960" w:type="dxa"/>
          <w:hideMark/>
        </w:tcPr>
        <w:p w:rsidR="00D30067" w:rsidP="001948B1" w:rsidRDefault="00D30067" w14:paraId="5DC0ECBF" w14:textId="7AFD0DF1">
          <w:pPr>
            <w:pStyle w:val="Footer"/>
            <w:tabs>
              <w:tab w:val="clear" w:pos="4680"/>
              <w:tab w:val="center" w:pos="6468"/>
            </w:tabs>
            <w:spacing w:line="256" w:lineRule="auto"/>
            <w:jc w:val="center"/>
            <w:rPr>
              <w:rFonts w:cs="Times New Roman"/>
              <w:i/>
              <w:sz w:val="16"/>
              <w:szCs w:val="16"/>
            </w:rPr>
          </w:pPr>
          <w:r>
            <w:rPr>
              <w:rFonts w:cs="Times New Roman"/>
              <w:i/>
              <w:sz w:val="16"/>
              <w:szCs w:val="16"/>
            </w:rPr>
            <w:t xml:space="preserve">The controlled version of this document is maintained on the </w:t>
          </w:r>
          <w:r w:rsidR="00E93065">
            <w:rPr>
              <w:rFonts w:cs="Times New Roman"/>
              <w:i/>
              <w:sz w:val="16"/>
              <w:szCs w:val="16"/>
            </w:rPr>
            <w:t>ARIA Group</w:t>
          </w:r>
          <w:r>
            <w:rPr>
              <w:rFonts w:cs="Times New Roman"/>
              <w:i/>
              <w:sz w:val="16"/>
              <w:szCs w:val="16"/>
            </w:rPr>
            <w:t xml:space="preserve"> SharePoint server.</w:t>
          </w:r>
        </w:p>
        <w:p w:rsidR="00D30067" w:rsidP="001948B1" w:rsidRDefault="00D30067" w14:paraId="4D474137" w14:textId="3B19085B">
          <w:pPr>
            <w:pStyle w:val="Footer"/>
            <w:tabs>
              <w:tab w:val="center" w:pos="6468"/>
            </w:tabs>
            <w:spacing w:line="256" w:lineRule="auto"/>
            <w:jc w:val="center"/>
            <w:rPr>
              <w:rFonts w:cs="Times New Roman"/>
              <w:sz w:val="18"/>
              <w:szCs w:val="18"/>
            </w:rPr>
          </w:pPr>
          <w:r>
            <w:rPr>
              <w:rFonts w:cs="Times New Roman"/>
              <w:i/>
              <w:sz w:val="16"/>
              <w:szCs w:val="16"/>
            </w:rPr>
            <w:t>If printed, the user is responsible for verifying the latest version.</w:t>
          </w:r>
        </w:p>
      </w:tc>
    </w:tr>
  </w:tbl>
  <w:p w:rsidRPr="002F09B5" w:rsidR="00D30067" w:rsidP="001948B1" w:rsidRDefault="00D30067" w14:paraId="595157EB" w14:textId="21706C3F">
    <w:pPr>
      <w:pStyle w:val="Footer"/>
      <w:tabs>
        <w:tab w:val="clear" w:pos="4680"/>
        <w:tab w:val="clear" w:pos="9360"/>
        <w:tab w:val="left" w:pos="3780"/>
        <w:tab w:val="right" w:pos="12960"/>
      </w:tabs>
      <w:spacing w:before="120"/>
      <w:rPr>
        <w:rFonts w:cs="Times New Roman"/>
        <w:sz w:val="20"/>
        <w:szCs w:val="20"/>
      </w:rPr>
    </w:pPr>
    <w:r>
      <w:rPr>
        <w:rFonts w:cs="Times New Roman"/>
        <w:sz w:val="20"/>
        <w:szCs w:val="20"/>
      </w:rPr>
      <w:t>Approved By:</w:t>
    </w:r>
    <w:r>
      <w:rPr>
        <w:rFonts w:ascii="Freestyle Script" w:hAnsi="Freestyle Script" w:cs="Times New Roman"/>
        <w:sz w:val="20"/>
        <w:szCs w:val="20"/>
      </w:rPr>
      <w:t xml:space="preserve">  </w:t>
    </w:r>
    <w:r>
      <w:rPr>
        <w:rFonts w:ascii="Freestyle Script" w:hAnsi="Freestyle Script" w:cs="Times New Roman"/>
        <w:sz w:val="28"/>
        <w:szCs w:val="28"/>
      </w:rPr>
      <w:t xml:space="preserve"> </w:t>
    </w:r>
    <w:r>
      <w:rPr>
        <w:rFonts w:cs="Times New Roman"/>
        <w:sz w:val="20"/>
        <w:szCs w:val="20"/>
      </w:rPr>
      <w:tab/>
    </w:r>
    <w:r>
      <w:rPr>
        <w:rFonts w:cs="Times New Roman"/>
        <w:sz w:val="20"/>
        <w:szCs w:val="20"/>
      </w:rPr>
      <w:t>CEO</w:t>
    </w:r>
    <w:r>
      <w:rPr>
        <w:rFonts w:cs="Times New Roman"/>
        <w:sz w:val="20"/>
        <w:szCs w:val="20"/>
      </w:rPr>
      <w:tab/>
    </w:r>
    <w:del w:author="Eric Rockwell [2]" w:date="2024-07-17T14:47:00Z" w:id="176">
      <w:r w:rsidDel="00D07D07" w:rsidR="00457A04">
        <w:rPr>
          <w:rFonts w:cs="Times New Roman"/>
          <w:sz w:val="20"/>
          <w:szCs w:val="20"/>
        </w:rPr>
        <w:delText>June</w:delText>
      </w:r>
      <w:r w:rsidDel="00D07D07" w:rsidR="00CD2030">
        <w:rPr>
          <w:rFonts w:cs="Times New Roman"/>
          <w:sz w:val="20"/>
          <w:szCs w:val="20"/>
        </w:rPr>
        <w:delText xml:space="preserve"> </w:delText>
      </w:r>
    </w:del>
    <w:ins w:author="Eric Rockwell [2]" w:date="2024-07-17T14:47:00Z" w:id="177">
      <w:r w:rsidR="00D07D07">
        <w:rPr>
          <w:rFonts w:cs="Times New Roman"/>
          <w:sz w:val="20"/>
          <w:szCs w:val="20"/>
        </w:rPr>
        <w:t xml:space="preserve">July </w:t>
      </w:r>
    </w:ins>
    <w:r w:rsidR="009B1D61">
      <w:rPr>
        <w:rFonts w:cs="Times New Roman"/>
        <w:sz w:val="20"/>
        <w:szCs w:val="20"/>
      </w:rPr>
      <w:t>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10335" w:rsidP="008D5CA9" w:rsidRDefault="00E10335" w14:paraId="43D04222" w14:textId="77777777">
      <w:r>
        <w:separator/>
      </w:r>
    </w:p>
  </w:footnote>
  <w:footnote w:type="continuationSeparator" w:id="0">
    <w:p w:rsidR="00E10335" w:rsidP="008D5CA9" w:rsidRDefault="00E10335" w14:paraId="5833176E"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sdtfl w16du wp14">
  <w:tbl>
    <w:tblPr>
      <w:tblStyle w:val="TableGrid"/>
      <w:tblW w:w="10080" w:type="dxa"/>
      <w:tblBorders>
        <w:top w:val="none" w:color="auto" w:sz="0" w:space="0"/>
        <w:left w:val="none" w:color="auto" w:sz="0" w:space="0"/>
        <w:bottom w:val="single" w:color="806000" w:themeColor="accent4" w:themeShade="80" w:sz="12" w:space="0"/>
        <w:right w:val="none" w:color="auto" w:sz="0" w:space="0"/>
        <w:insideH w:val="none" w:color="auto" w:sz="0" w:space="0"/>
        <w:insideV w:val="none" w:color="auto" w:sz="0" w:space="0"/>
      </w:tblBorders>
      <w:tblLook w:val="04A0" w:firstRow="1" w:lastRow="0" w:firstColumn="1" w:lastColumn="0" w:noHBand="0" w:noVBand="1"/>
    </w:tblPr>
    <w:tblGrid>
      <w:gridCol w:w="5220"/>
      <w:gridCol w:w="4860"/>
    </w:tblGrid>
    <w:tr w:rsidR="00D30067" w:rsidTr="00A46E38" w14:paraId="3F6818C9" w14:textId="77777777">
      <w:tc>
        <w:tcPr>
          <w:tcW w:w="5220" w:type="dxa"/>
          <w:tcBorders>
            <w:bottom w:val="single" w:color="033395" w:sz="12" w:space="0"/>
          </w:tcBorders>
        </w:tcPr>
        <w:p w:rsidRPr="009A4A25" w:rsidR="00D30067" w:rsidP="008C0490" w:rsidRDefault="00457A04" w14:paraId="088CF553" w14:textId="265240DB">
          <w:pPr>
            <w:spacing w:before="120" w:after="120"/>
            <w:ind w:left="-101"/>
            <w:rPr>
              <w:rStyle w:val="Strong"/>
              <w:rFonts w:ascii="Arial Narrow" w:hAnsi="Arial Narrow"/>
              <w:b w:val="0"/>
              <w:sz w:val="28"/>
              <w:szCs w:val="28"/>
            </w:rPr>
          </w:pPr>
          <w:r w:rsidRPr="000E0CD5">
            <w:rPr>
              <w:noProof/>
            </w:rPr>
            <w:drawing>
              <wp:inline distT="0" distB="0" distL="0" distR="0" wp14:anchorId="3C8EE40E" wp14:editId="731B766C">
                <wp:extent cx="1095878" cy="270933"/>
                <wp:effectExtent l="0" t="0" r="0" b="0"/>
                <wp:docPr id="1892603826" name="Picture 2" descr="ARIA GROUP | LinkedIn">
                  <a:extLst xmlns:a="http://schemas.openxmlformats.org/drawingml/2006/main">
                    <a:ext uri="{FF2B5EF4-FFF2-40B4-BE49-F238E27FC236}">
                      <a16:creationId xmlns:a16="http://schemas.microsoft.com/office/drawing/2014/main" id="{83A17701-3A2F-3E77-2926-F34CEF5CCC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RIA GROUP | LinkedIn">
                          <a:extLst>
                            <a:ext uri="{FF2B5EF4-FFF2-40B4-BE49-F238E27FC236}">
                              <a16:creationId xmlns:a16="http://schemas.microsoft.com/office/drawing/2014/main" id="{83A17701-3A2F-3E77-2926-F34CEF5CCC26}"/>
                            </a:ext>
                          </a:extLst>
                        </pic:cNvPr>
                        <pic:cNvPicPr>
                          <a:picLocks noChangeAspect="1" noChangeArrowheads="1"/>
                        </pic:cNvPicPr>
                      </pic:nvPicPr>
                      <pic:blipFill rotWithShape="1">
                        <a:blip r:embed="rId1">
                          <a:extLst>
                            <a:ext uri="{28A0092B-C50C-407E-A947-70E740481C1C}">
                              <a14:useLocalDpi xmlns:a14="http://schemas.microsoft.com/office/drawing/2010/main" val="0"/>
                            </a:ext>
                          </a:extLst>
                        </a:blip>
                        <a:srcRect t="37313" b="37964"/>
                        <a:stretch/>
                      </pic:blipFill>
                      <pic:spPr bwMode="auto">
                        <a:xfrm>
                          <a:off x="0" y="0"/>
                          <a:ext cx="1133485" cy="280231"/>
                        </a:xfrm>
                        <a:prstGeom prst="rect">
                          <a:avLst/>
                        </a:prstGeom>
                        <a:noFill/>
                      </pic:spPr>
                    </pic:pic>
                  </a:graphicData>
                </a:graphic>
              </wp:inline>
            </w:drawing>
          </w:r>
        </w:p>
      </w:tc>
      <w:tc>
        <w:tcPr>
          <w:tcW w:w="4860" w:type="dxa"/>
          <w:tcBorders>
            <w:bottom w:val="single" w:color="033395" w:sz="12" w:space="0"/>
          </w:tcBorders>
          <w:vAlign w:val="center"/>
        </w:tcPr>
        <w:p w:rsidR="00D30067" w:rsidP="008C0490" w:rsidRDefault="00D30067" w14:paraId="22AC19D7" w14:textId="2C5F9530">
          <w:pPr>
            <w:pStyle w:val="Header"/>
            <w:tabs>
              <w:tab w:val="clear" w:pos="4680"/>
              <w:tab w:val="clear" w:pos="9360"/>
              <w:tab w:val="left" w:pos="1650"/>
              <w:tab w:val="left" w:pos="3385"/>
              <w:tab w:val="left" w:pos="8430"/>
            </w:tabs>
            <w:ind w:right="-107"/>
            <w:jc w:val="right"/>
          </w:pPr>
          <w:r>
            <w:rPr>
              <w:rStyle w:val="Strong"/>
              <w:rFonts w:ascii="Arial Narrow" w:hAnsi="Arial Narrow"/>
              <w:b w:val="0"/>
              <w:sz w:val="28"/>
              <w:szCs w:val="28"/>
            </w:rPr>
            <w:t>System Security Plan (SSP)</w:t>
          </w:r>
        </w:p>
      </w:tc>
    </w:tr>
  </w:tbl>
  <w:p w:rsidRPr="00D174C9" w:rsidR="00D30067" w:rsidP="008D5CA9" w:rsidRDefault="00D30067" w14:paraId="178B9C08" w14:textId="2E988E5B">
    <w:pPr>
      <w:pStyle w:val="Header"/>
      <w:tabs>
        <w:tab w:val="clear" w:pos="4680"/>
        <w:tab w:val="clear" w:pos="9360"/>
        <w:tab w:val="right" w:pos="10080"/>
      </w:tabs>
      <w:jc w:val="left"/>
      <w:rPr>
        <w:rFonts w:ascii="Arial Narrow" w:hAnsi="Arial Narrow" w:cs="Times New Roman"/>
        <w:sz w:val="12"/>
        <w:szCs w:val="1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30067" w:rsidP="00B72EF2" w:rsidRDefault="00D30067" w14:paraId="3E9B9275" w14:textId="00B969B5">
    <w:pPr>
      <w:pStyle w:val="Header"/>
      <w:pBdr>
        <w:bottom w:val="single" w:color="033395" w:sz="36" w:space="1"/>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30067" w:rsidRDefault="00D30067" w14:paraId="73725459" w14:textId="092A665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sdtfl w16du wp14">
  <w:tbl>
    <w:tblPr>
      <w:tblStyle w:val="TableGrid"/>
      <w:tblW w:w="10080" w:type="dxa"/>
      <w:tblBorders>
        <w:top w:val="none" w:color="auto" w:sz="0" w:space="0"/>
        <w:left w:val="none" w:color="auto" w:sz="0" w:space="0"/>
        <w:bottom w:val="single" w:color="806000" w:themeColor="accent4" w:themeShade="80" w:sz="12" w:space="0"/>
        <w:right w:val="none" w:color="auto" w:sz="0" w:space="0"/>
        <w:insideH w:val="none" w:color="auto" w:sz="0" w:space="0"/>
        <w:insideV w:val="none" w:color="auto" w:sz="0" w:space="0"/>
      </w:tblBorders>
      <w:tblLook w:val="04A0" w:firstRow="1" w:lastRow="0" w:firstColumn="1" w:lastColumn="0" w:noHBand="0" w:noVBand="1"/>
    </w:tblPr>
    <w:tblGrid>
      <w:gridCol w:w="5220"/>
      <w:gridCol w:w="4860"/>
    </w:tblGrid>
    <w:tr w:rsidR="00D30067" w:rsidTr="00DA3499" w14:paraId="5C7BB17A" w14:textId="77777777">
      <w:tc>
        <w:tcPr>
          <w:tcW w:w="5220" w:type="dxa"/>
          <w:tcBorders>
            <w:bottom w:val="single" w:color="033395" w:sz="12" w:space="0"/>
          </w:tcBorders>
        </w:tcPr>
        <w:p w:rsidRPr="009A4A25" w:rsidR="00D30067" w:rsidP="00FB68DA" w:rsidRDefault="00457A04" w14:paraId="4344E2BD" w14:textId="21314211">
          <w:pPr>
            <w:spacing w:before="120" w:after="120"/>
            <w:ind w:left="-101"/>
            <w:rPr>
              <w:rStyle w:val="Strong"/>
              <w:rFonts w:ascii="Arial Narrow" w:hAnsi="Arial Narrow"/>
              <w:b w:val="0"/>
              <w:sz w:val="28"/>
              <w:szCs w:val="28"/>
            </w:rPr>
          </w:pPr>
          <w:r w:rsidRPr="000E0CD5">
            <w:rPr>
              <w:noProof/>
            </w:rPr>
            <w:drawing>
              <wp:inline distT="0" distB="0" distL="0" distR="0" wp14:anchorId="79C03993" wp14:editId="5E6DAD78">
                <wp:extent cx="1095878" cy="270933"/>
                <wp:effectExtent l="0" t="0" r="0" b="0"/>
                <wp:docPr id="1768185268" name="Picture 2" descr="ARIA GROUP | LinkedIn">
                  <a:extLst xmlns:a="http://schemas.openxmlformats.org/drawingml/2006/main">
                    <a:ext uri="{FF2B5EF4-FFF2-40B4-BE49-F238E27FC236}">
                      <a16:creationId xmlns:a16="http://schemas.microsoft.com/office/drawing/2014/main" id="{83A17701-3A2F-3E77-2926-F34CEF5CCC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RIA GROUP | LinkedIn">
                          <a:extLst>
                            <a:ext uri="{FF2B5EF4-FFF2-40B4-BE49-F238E27FC236}">
                              <a16:creationId xmlns:a16="http://schemas.microsoft.com/office/drawing/2014/main" id="{83A17701-3A2F-3E77-2926-F34CEF5CCC26}"/>
                            </a:ext>
                          </a:extLst>
                        </pic:cNvPr>
                        <pic:cNvPicPr>
                          <a:picLocks noChangeAspect="1" noChangeArrowheads="1"/>
                        </pic:cNvPicPr>
                      </pic:nvPicPr>
                      <pic:blipFill rotWithShape="1">
                        <a:blip r:embed="rId1">
                          <a:extLst>
                            <a:ext uri="{28A0092B-C50C-407E-A947-70E740481C1C}">
                              <a14:useLocalDpi xmlns:a14="http://schemas.microsoft.com/office/drawing/2010/main" val="0"/>
                            </a:ext>
                          </a:extLst>
                        </a:blip>
                        <a:srcRect t="37313" b="37964"/>
                        <a:stretch/>
                      </pic:blipFill>
                      <pic:spPr bwMode="auto">
                        <a:xfrm>
                          <a:off x="0" y="0"/>
                          <a:ext cx="1133485" cy="280231"/>
                        </a:xfrm>
                        <a:prstGeom prst="rect">
                          <a:avLst/>
                        </a:prstGeom>
                        <a:noFill/>
                      </pic:spPr>
                    </pic:pic>
                  </a:graphicData>
                </a:graphic>
              </wp:inline>
            </w:drawing>
          </w:r>
        </w:p>
      </w:tc>
      <w:tc>
        <w:tcPr>
          <w:tcW w:w="4860" w:type="dxa"/>
          <w:tcBorders>
            <w:bottom w:val="single" w:color="033395" w:sz="12" w:space="0"/>
          </w:tcBorders>
          <w:vAlign w:val="center"/>
        </w:tcPr>
        <w:p w:rsidR="00D30067" w:rsidP="002D7F92" w:rsidRDefault="00D30067" w14:paraId="44BB320B" w14:textId="3CA25F0B">
          <w:pPr>
            <w:pStyle w:val="Header"/>
            <w:tabs>
              <w:tab w:val="clear" w:pos="4680"/>
              <w:tab w:val="clear" w:pos="9360"/>
              <w:tab w:val="left" w:pos="1650"/>
              <w:tab w:val="left" w:pos="3385"/>
              <w:tab w:val="left" w:pos="8430"/>
            </w:tabs>
            <w:ind w:right="-107"/>
            <w:jc w:val="right"/>
          </w:pPr>
          <w:r>
            <w:rPr>
              <w:rStyle w:val="Strong"/>
              <w:rFonts w:ascii="Arial Narrow" w:hAnsi="Arial Narrow"/>
              <w:b w:val="0"/>
              <w:sz w:val="28"/>
              <w:szCs w:val="28"/>
            </w:rPr>
            <w:t>System Security Plan (SSP)</w:t>
          </w:r>
        </w:p>
      </w:tc>
    </w:tr>
  </w:tbl>
  <w:p w:rsidRPr="002D7F92" w:rsidR="00D30067" w:rsidP="002D7F92" w:rsidRDefault="00D30067" w14:paraId="504F4135" w14:textId="0758BBA8">
    <w:pPr>
      <w:pStyle w:val="Header"/>
      <w:tabs>
        <w:tab w:val="clear" w:pos="4680"/>
        <w:tab w:val="clear" w:pos="9360"/>
        <w:tab w:val="right" w:pos="10080"/>
      </w:tabs>
      <w:jc w:val="left"/>
      <w:rPr>
        <w:rFonts w:ascii="Arial Narrow" w:hAnsi="Arial Narrow" w:cs="Times New Roman"/>
        <w:sz w:val="12"/>
        <w:szCs w:val="1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30067" w:rsidRDefault="00D30067" w14:paraId="39667D13" w14:textId="2D9A07C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30067" w:rsidRDefault="00D30067" w14:paraId="2775F428" w14:textId="1E15ADC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sdtfl w16du wp14">
  <w:tbl>
    <w:tblPr>
      <w:tblStyle w:val="TableGrid"/>
      <w:tblW w:w="12960" w:type="dxa"/>
      <w:tblBorders>
        <w:top w:val="none" w:color="auto" w:sz="0" w:space="0"/>
        <w:left w:val="none" w:color="auto" w:sz="0" w:space="0"/>
        <w:bottom w:val="single" w:color="806000" w:themeColor="accent4" w:themeShade="80" w:sz="12" w:space="0"/>
        <w:right w:val="none" w:color="auto" w:sz="0" w:space="0"/>
        <w:insideH w:val="none" w:color="auto" w:sz="0" w:space="0"/>
        <w:insideV w:val="none" w:color="auto" w:sz="0" w:space="0"/>
      </w:tblBorders>
      <w:tblLook w:val="04A0" w:firstRow="1" w:lastRow="0" w:firstColumn="1" w:lastColumn="0" w:noHBand="0" w:noVBand="1"/>
    </w:tblPr>
    <w:tblGrid>
      <w:gridCol w:w="6570"/>
      <w:gridCol w:w="6390"/>
    </w:tblGrid>
    <w:tr w:rsidR="00D30067" w:rsidTr="001948B1" w14:paraId="249F66BA" w14:textId="77777777">
      <w:tc>
        <w:tcPr>
          <w:tcW w:w="6570" w:type="dxa"/>
          <w:tcBorders>
            <w:bottom w:val="single" w:color="033395" w:sz="12" w:space="0"/>
          </w:tcBorders>
        </w:tcPr>
        <w:p w:rsidRPr="009A4A25" w:rsidR="00D30067" w:rsidP="00A210E9" w:rsidRDefault="00457A04" w14:paraId="16A18625" w14:textId="5312E8C8">
          <w:pPr>
            <w:spacing w:before="120" w:after="120"/>
            <w:ind w:left="-101"/>
            <w:rPr>
              <w:rStyle w:val="Strong"/>
              <w:rFonts w:ascii="Arial Narrow" w:hAnsi="Arial Narrow"/>
              <w:b w:val="0"/>
              <w:sz w:val="28"/>
              <w:szCs w:val="28"/>
            </w:rPr>
          </w:pPr>
          <w:r w:rsidRPr="000E0CD5">
            <w:rPr>
              <w:noProof/>
            </w:rPr>
            <w:drawing>
              <wp:inline distT="0" distB="0" distL="0" distR="0" wp14:anchorId="177916C0" wp14:editId="1B6A9247">
                <wp:extent cx="1095878" cy="270933"/>
                <wp:effectExtent l="0" t="0" r="0" b="0"/>
                <wp:docPr id="767434702" name="Picture 2" descr="ARIA GROUP | LinkedIn">
                  <a:extLst xmlns:a="http://schemas.openxmlformats.org/drawingml/2006/main">
                    <a:ext uri="{FF2B5EF4-FFF2-40B4-BE49-F238E27FC236}">
                      <a16:creationId xmlns:a16="http://schemas.microsoft.com/office/drawing/2014/main" id="{83A17701-3A2F-3E77-2926-F34CEF5CCC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RIA GROUP | LinkedIn">
                          <a:extLst>
                            <a:ext uri="{FF2B5EF4-FFF2-40B4-BE49-F238E27FC236}">
                              <a16:creationId xmlns:a16="http://schemas.microsoft.com/office/drawing/2014/main" id="{83A17701-3A2F-3E77-2926-F34CEF5CCC26}"/>
                            </a:ext>
                          </a:extLst>
                        </pic:cNvPr>
                        <pic:cNvPicPr>
                          <a:picLocks noChangeAspect="1" noChangeArrowheads="1"/>
                        </pic:cNvPicPr>
                      </pic:nvPicPr>
                      <pic:blipFill rotWithShape="1">
                        <a:blip r:embed="rId1">
                          <a:extLst>
                            <a:ext uri="{28A0092B-C50C-407E-A947-70E740481C1C}">
                              <a14:useLocalDpi xmlns:a14="http://schemas.microsoft.com/office/drawing/2010/main" val="0"/>
                            </a:ext>
                          </a:extLst>
                        </a:blip>
                        <a:srcRect t="37313" b="37964"/>
                        <a:stretch/>
                      </pic:blipFill>
                      <pic:spPr bwMode="auto">
                        <a:xfrm>
                          <a:off x="0" y="0"/>
                          <a:ext cx="1133485" cy="280231"/>
                        </a:xfrm>
                        <a:prstGeom prst="rect">
                          <a:avLst/>
                        </a:prstGeom>
                        <a:noFill/>
                      </pic:spPr>
                    </pic:pic>
                  </a:graphicData>
                </a:graphic>
              </wp:inline>
            </w:drawing>
          </w:r>
        </w:p>
      </w:tc>
      <w:tc>
        <w:tcPr>
          <w:tcW w:w="6390" w:type="dxa"/>
          <w:tcBorders>
            <w:bottom w:val="single" w:color="033395" w:sz="12" w:space="0"/>
          </w:tcBorders>
          <w:vAlign w:val="center"/>
        </w:tcPr>
        <w:p w:rsidR="00D30067" w:rsidP="001948B1" w:rsidRDefault="00D30067" w14:paraId="4DA3EBF1" w14:textId="12DF08D5">
          <w:pPr>
            <w:pStyle w:val="Header"/>
            <w:tabs>
              <w:tab w:val="clear" w:pos="4680"/>
              <w:tab w:val="clear" w:pos="9360"/>
              <w:tab w:val="left" w:pos="8430"/>
            </w:tabs>
            <w:ind w:right="-107"/>
            <w:jc w:val="right"/>
          </w:pPr>
          <w:r>
            <w:rPr>
              <w:rStyle w:val="Strong"/>
              <w:rFonts w:ascii="Arial Narrow" w:hAnsi="Arial Narrow"/>
              <w:b w:val="0"/>
              <w:sz w:val="28"/>
              <w:szCs w:val="28"/>
            </w:rPr>
            <w:t>System Security Plan (SSP)</w:t>
          </w:r>
        </w:p>
      </w:tc>
    </w:tr>
  </w:tbl>
  <w:p w:rsidRPr="00D174C9" w:rsidR="00D30067" w:rsidP="008D5CA9" w:rsidRDefault="00D30067" w14:paraId="1234AFCF" w14:textId="40B8A9D9">
    <w:pPr>
      <w:pStyle w:val="Header"/>
      <w:tabs>
        <w:tab w:val="clear" w:pos="4680"/>
        <w:tab w:val="clear" w:pos="9360"/>
        <w:tab w:val="right" w:pos="10080"/>
      </w:tabs>
      <w:jc w:val="left"/>
      <w:rPr>
        <w:rFonts w:ascii="Arial Narrow" w:hAnsi="Arial Narrow" w:cs="Times New Roman"/>
        <w:sz w:val="12"/>
        <w:szCs w:val="1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30067" w:rsidRDefault="00D30067" w14:paraId="2BC5677B" w14:textId="637BC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510826"/>
    <w:multiLevelType w:val="hybridMultilevel"/>
    <w:tmpl w:val="8F486AD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DAF2510"/>
    <w:multiLevelType w:val="hybridMultilevel"/>
    <w:tmpl w:val="1D6E4BC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19853051"/>
    <w:multiLevelType w:val="hybridMultilevel"/>
    <w:tmpl w:val="B8DC76E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1F7B6926"/>
    <w:multiLevelType w:val="hybridMultilevel"/>
    <w:tmpl w:val="3AECE03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24B605FE"/>
    <w:multiLevelType w:val="hybridMultilevel"/>
    <w:tmpl w:val="4E741A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893DF3"/>
    <w:multiLevelType w:val="hybridMultilevel"/>
    <w:tmpl w:val="C032DED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2D63707B"/>
    <w:multiLevelType w:val="hybridMultilevel"/>
    <w:tmpl w:val="D5C0E518"/>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7" w15:restartNumberingAfterBreak="0">
    <w:nsid w:val="31036EA5"/>
    <w:multiLevelType w:val="hybridMultilevel"/>
    <w:tmpl w:val="13F85B12"/>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8" w15:restartNumberingAfterBreak="0">
    <w:nsid w:val="36132B3A"/>
    <w:multiLevelType w:val="hybridMultilevel"/>
    <w:tmpl w:val="0EF4F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BE22A0"/>
    <w:multiLevelType w:val="multilevel"/>
    <w:tmpl w:val="D5DC045A"/>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b/>
      </w:rPr>
    </w:lvl>
    <w:lvl w:ilvl="2">
      <w:start w:val="1"/>
      <w:numFmt w:val="decimal"/>
      <w:isLgl/>
      <w:lvlText w:val="%1.%2.%3."/>
      <w:lvlJc w:val="left"/>
      <w:pPr>
        <w:ind w:left="720" w:hanging="720"/>
      </w:pPr>
      <w:rPr>
        <w:rFonts w:hint="default"/>
        <w:b/>
        <w:sz w:val="24"/>
        <w:szCs w:val="24"/>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10" w15:restartNumberingAfterBreak="0">
    <w:nsid w:val="41954486"/>
    <w:multiLevelType w:val="multilevel"/>
    <w:tmpl w:val="07662A3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start w:val="1"/>
      <w:numFmt w:val="bullet"/>
      <w:lvlText w:val=""/>
      <w:lvlJc w:val="left"/>
      <w:pPr>
        <w:tabs>
          <w:tab w:val="num" w:pos="3600"/>
        </w:tabs>
        <w:ind w:left="3600" w:hanging="360"/>
      </w:pPr>
      <w:rPr>
        <w:rFonts w:hint="default" w:ascii="Symbol" w:hAnsi="Symbol"/>
        <w:sz w:val="20"/>
      </w:rPr>
    </w:lvl>
    <w:lvl w:ilvl="5">
      <w:start w:val="1"/>
      <w:numFmt w:val="bullet"/>
      <w:lvlText w:val=""/>
      <w:lvlJc w:val="left"/>
      <w:pPr>
        <w:tabs>
          <w:tab w:val="num" w:pos="4320"/>
        </w:tabs>
        <w:ind w:left="4320" w:hanging="360"/>
      </w:pPr>
      <w:rPr>
        <w:rFonts w:hint="default" w:ascii="Symbol" w:hAnsi="Symbol"/>
        <w:sz w:val="20"/>
      </w:rPr>
    </w:lvl>
    <w:lvl w:ilvl="6">
      <w:start w:val="1"/>
      <w:numFmt w:val="bullet"/>
      <w:lvlText w:val=""/>
      <w:lvlJc w:val="left"/>
      <w:pPr>
        <w:tabs>
          <w:tab w:val="num" w:pos="5040"/>
        </w:tabs>
        <w:ind w:left="5040" w:hanging="360"/>
      </w:pPr>
      <w:rPr>
        <w:rFonts w:hint="default" w:ascii="Symbol" w:hAnsi="Symbol"/>
        <w:sz w:val="20"/>
      </w:rPr>
    </w:lvl>
    <w:lvl w:ilvl="7">
      <w:start w:val="1"/>
      <w:numFmt w:val="bullet"/>
      <w:lvlText w:val=""/>
      <w:lvlJc w:val="left"/>
      <w:pPr>
        <w:tabs>
          <w:tab w:val="num" w:pos="5760"/>
        </w:tabs>
        <w:ind w:left="5760" w:hanging="360"/>
      </w:pPr>
      <w:rPr>
        <w:rFonts w:hint="default" w:ascii="Symbol" w:hAnsi="Symbol"/>
        <w:sz w:val="20"/>
      </w:rPr>
    </w:lvl>
    <w:lvl w:ilvl="8">
      <w:start w:val="1"/>
      <w:numFmt w:val="bullet"/>
      <w:lvlText w:val=""/>
      <w:lvlJc w:val="left"/>
      <w:pPr>
        <w:tabs>
          <w:tab w:val="num" w:pos="6480"/>
        </w:tabs>
        <w:ind w:left="6480" w:hanging="360"/>
      </w:pPr>
      <w:rPr>
        <w:rFonts w:hint="default" w:ascii="Symbol" w:hAnsi="Symbol"/>
        <w:sz w:val="20"/>
      </w:rPr>
    </w:lvl>
  </w:abstractNum>
  <w:abstractNum w:abstractNumId="11" w15:restartNumberingAfterBreak="0">
    <w:nsid w:val="43C05C92"/>
    <w:multiLevelType w:val="hybridMultilevel"/>
    <w:tmpl w:val="08501F7A"/>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2" w15:restartNumberingAfterBreak="0">
    <w:nsid w:val="48977A20"/>
    <w:multiLevelType w:val="hybridMultilevel"/>
    <w:tmpl w:val="F3F2447A"/>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3" w15:restartNumberingAfterBreak="0">
    <w:nsid w:val="4D0B6D87"/>
    <w:multiLevelType w:val="hybridMultilevel"/>
    <w:tmpl w:val="4B4AED1E"/>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4" w15:restartNumberingAfterBreak="0">
    <w:nsid w:val="4F5B0C3F"/>
    <w:multiLevelType w:val="hybridMultilevel"/>
    <w:tmpl w:val="0E9E1CF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51FD2358"/>
    <w:multiLevelType w:val="hybridMultilevel"/>
    <w:tmpl w:val="3D52F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77534F"/>
    <w:multiLevelType w:val="multilevel"/>
    <w:tmpl w:val="719CE8F4"/>
    <w:lvl w:ilvl="0">
      <w:start w:val="1"/>
      <w:numFmt w:val="decimal"/>
      <w:pStyle w:val="Heading1"/>
      <w:lvlText w:val="%1.0"/>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360" w:hanging="360"/>
      </w:pPr>
      <w:rPr>
        <w:rFonts w:hint="default"/>
      </w:rPr>
    </w:lvl>
    <w:lvl w:ilvl="3">
      <w:start w:val="1"/>
      <w:numFmt w:val="decimal"/>
      <w:pStyle w:val="Heading4"/>
      <w:lvlText w:val="%1.%2.%3.%4"/>
      <w:lvlJc w:val="left"/>
      <w:pPr>
        <w:ind w:left="360" w:hanging="360"/>
      </w:pPr>
      <w:rPr>
        <w:rFonts w:hint="default"/>
      </w:rPr>
    </w:lvl>
    <w:lvl w:ilvl="4">
      <w:start w:val="1"/>
      <w:numFmt w:val="decimal"/>
      <w:pStyle w:val="Heading5"/>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7" w15:restartNumberingAfterBreak="0">
    <w:nsid w:val="61E6024D"/>
    <w:multiLevelType w:val="hybridMultilevel"/>
    <w:tmpl w:val="0172C59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191DEF"/>
    <w:multiLevelType w:val="hybridMultilevel"/>
    <w:tmpl w:val="F3D274D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6706307C"/>
    <w:multiLevelType w:val="hybridMultilevel"/>
    <w:tmpl w:val="9B8E0E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9D161D"/>
    <w:multiLevelType w:val="hybridMultilevel"/>
    <w:tmpl w:val="CA081322"/>
    <w:lvl w:ilvl="0" w:tplc="40EE6B96">
      <w:start w:val="1"/>
      <w:numFmt w:val="bullet"/>
      <w:lvlText w:val="-"/>
      <w:lvlJc w:val="left"/>
      <w:pPr>
        <w:ind w:left="720" w:hanging="360"/>
      </w:pPr>
      <w:rPr>
        <w:rFonts w:hint="default" w:ascii="Times New Roman" w:hAnsi="Times New Roman"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78CF012E"/>
    <w:multiLevelType w:val="hybridMultilevel"/>
    <w:tmpl w:val="D45A2DD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2008554899">
    <w:abstractNumId w:val="16"/>
    <w:lvlOverride w:ilvl="0">
      <w:lvl w:ilvl="0">
        <w:start w:val="1"/>
        <w:numFmt w:val="decimal"/>
        <w:pStyle w:val="Heading1"/>
        <w:lvlText w:val="%1.0"/>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lvlText w:val="%1.%2"/>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lvlText w:val="%1.%2.%3"/>
        <w:lvlJc w:val="left"/>
        <w:pPr>
          <w:ind w:left="7380" w:hanging="36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lvlText w:val="%1.%2.%3.%4"/>
        <w:lvlJc w:val="left"/>
        <w:pPr>
          <w:ind w:left="360" w:hanging="360"/>
        </w:pPr>
        <w:rPr>
          <w:rFonts w:hint="default"/>
        </w:rPr>
      </w:lvl>
    </w:lvlOverride>
    <w:lvlOverride w:ilvl="4">
      <w:lvl w:ilvl="4">
        <w:start w:val="1"/>
        <w:numFmt w:val="decimal"/>
        <w:pStyle w:val="Heading5"/>
        <w:lvlText w:val="%1.%2.%3.%4.%5"/>
        <w:lvlJc w:val="left"/>
        <w:pPr>
          <w:ind w:left="360" w:hanging="360"/>
        </w:pPr>
        <w:rPr>
          <w:rFonts w:hint="default"/>
        </w:rPr>
      </w:lvl>
    </w:lvlOverride>
    <w:lvlOverride w:ilvl="5">
      <w:lvl w:ilvl="5">
        <w:start w:val="1"/>
        <w:numFmt w:val="decimal"/>
        <w:lvlText w:val="%1.%2.%3.%4.%5.%6"/>
        <w:lvlJc w:val="left"/>
        <w:pPr>
          <w:ind w:left="360" w:hanging="360"/>
        </w:pPr>
        <w:rPr>
          <w:rFonts w:hint="default"/>
        </w:rPr>
      </w:lvl>
    </w:lvlOverride>
    <w:lvlOverride w:ilvl="6">
      <w:lvl w:ilvl="6">
        <w:start w:val="1"/>
        <w:numFmt w:val="decimal"/>
        <w:lvlText w:val="%1.%2.%3.%4.%5.%6.%7"/>
        <w:lvlJc w:val="left"/>
        <w:pPr>
          <w:ind w:left="360" w:hanging="360"/>
        </w:pPr>
        <w:rPr>
          <w:rFonts w:hint="default"/>
        </w:rPr>
      </w:lvl>
    </w:lvlOverride>
    <w:lvlOverride w:ilvl="7">
      <w:lvl w:ilvl="7">
        <w:start w:val="1"/>
        <w:numFmt w:val="decimal"/>
        <w:lvlText w:val="%1.%2.%3.%4.%5.%6.%7.%8"/>
        <w:lvlJc w:val="left"/>
        <w:pPr>
          <w:ind w:left="360" w:hanging="360"/>
        </w:pPr>
        <w:rPr>
          <w:rFonts w:hint="default"/>
        </w:rPr>
      </w:lvl>
    </w:lvlOverride>
    <w:lvlOverride w:ilvl="8">
      <w:lvl w:ilvl="8">
        <w:start w:val="1"/>
        <w:numFmt w:val="decimal"/>
        <w:lvlText w:val="%1.%2.%3.%4.%5.%6.%7.%8.%9"/>
        <w:lvlJc w:val="left"/>
        <w:pPr>
          <w:ind w:left="360" w:hanging="360"/>
        </w:pPr>
        <w:rPr>
          <w:rFonts w:hint="default"/>
        </w:rPr>
      </w:lvl>
    </w:lvlOverride>
  </w:num>
  <w:num w:numId="2" w16cid:durableId="534470160">
    <w:abstractNumId w:val="1"/>
  </w:num>
  <w:num w:numId="3" w16cid:durableId="798259348">
    <w:abstractNumId w:val="21"/>
  </w:num>
  <w:num w:numId="4" w16cid:durableId="1386368914">
    <w:abstractNumId w:val="3"/>
  </w:num>
  <w:num w:numId="5" w16cid:durableId="1368028194">
    <w:abstractNumId w:val="18"/>
  </w:num>
  <w:num w:numId="6" w16cid:durableId="26836350">
    <w:abstractNumId w:val="0"/>
  </w:num>
  <w:num w:numId="7" w16cid:durableId="323897841">
    <w:abstractNumId w:val="2"/>
  </w:num>
  <w:num w:numId="8" w16cid:durableId="1694502594">
    <w:abstractNumId w:val="14"/>
  </w:num>
  <w:num w:numId="9" w16cid:durableId="865944558">
    <w:abstractNumId w:val="17"/>
  </w:num>
  <w:num w:numId="10" w16cid:durableId="1847288188">
    <w:abstractNumId w:val="15"/>
  </w:num>
  <w:num w:numId="11" w16cid:durableId="373773427">
    <w:abstractNumId w:val="4"/>
  </w:num>
  <w:num w:numId="12" w16cid:durableId="655303815">
    <w:abstractNumId w:val="6"/>
  </w:num>
  <w:num w:numId="13" w16cid:durableId="1329289216">
    <w:abstractNumId w:val="12"/>
  </w:num>
  <w:num w:numId="14" w16cid:durableId="66272340">
    <w:abstractNumId w:val="11"/>
  </w:num>
  <w:num w:numId="15" w16cid:durableId="323167101">
    <w:abstractNumId w:val="13"/>
  </w:num>
  <w:num w:numId="16" w16cid:durableId="1393771764">
    <w:abstractNumId w:val="7"/>
  </w:num>
  <w:num w:numId="17" w16cid:durableId="2084914354">
    <w:abstractNumId w:val="9"/>
  </w:num>
  <w:num w:numId="18" w16cid:durableId="1003631437">
    <w:abstractNumId w:val="19"/>
  </w:num>
  <w:num w:numId="19" w16cid:durableId="2137718992">
    <w:abstractNumId w:val="5"/>
  </w:num>
  <w:num w:numId="20" w16cid:durableId="1537624052">
    <w:abstractNumId w:val="20"/>
  </w:num>
  <w:num w:numId="21" w16cid:durableId="1192380718">
    <w:abstractNumId w:val="8"/>
  </w:num>
  <w:num w:numId="22" w16cid:durableId="1828477767">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Eric Rockwell">
    <w15:presenceInfo w15:providerId="AD" w15:userId="S::eric.rockwell@axiominfosec.us::da7b574a-8aa8-4203-a2b5-490b83e8b139"/>
  </w15:person>
  <w15:person w15:author="Eric Rockwell [2]">
    <w15:presenceInfo w15:providerId="AD" w15:userId="S::erockwell@inovois.com::33c4de7b-201c-4df5-a869-ff0afa15897d"/>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proofState w:spelling="clean" w:grammar="dirty"/>
  <w:trackRevisions w:val="tru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CA9"/>
    <w:rsid w:val="00000000"/>
    <w:rsid w:val="00005873"/>
    <w:rsid w:val="00012E33"/>
    <w:rsid w:val="00015433"/>
    <w:rsid w:val="0002085E"/>
    <w:rsid w:val="000230F0"/>
    <w:rsid w:val="00023CEC"/>
    <w:rsid w:val="00032300"/>
    <w:rsid w:val="00035278"/>
    <w:rsid w:val="0004728C"/>
    <w:rsid w:val="00057019"/>
    <w:rsid w:val="000610AE"/>
    <w:rsid w:val="000640D2"/>
    <w:rsid w:val="000669C9"/>
    <w:rsid w:val="000700D2"/>
    <w:rsid w:val="00074F70"/>
    <w:rsid w:val="0007679E"/>
    <w:rsid w:val="00077D42"/>
    <w:rsid w:val="00081527"/>
    <w:rsid w:val="00084DE9"/>
    <w:rsid w:val="00092656"/>
    <w:rsid w:val="0009530D"/>
    <w:rsid w:val="000A1B39"/>
    <w:rsid w:val="000B3C03"/>
    <w:rsid w:val="000C34AF"/>
    <w:rsid w:val="000C3B27"/>
    <w:rsid w:val="000C4064"/>
    <w:rsid w:val="000C69F2"/>
    <w:rsid w:val="000C75C3"/>
    <w:rsid w:val="000D145B"/>
    <w:rsid w:val="000D327F"/>
    <w:rsid w:val="000D56F9"/>
    <w:rsid w:val="000D59A2"/>
    <w:rsid w:val="000E0CD5"/>
    <w:rsid w:val="000E454E"/>
    <w:rsid w:val="000E5222"/>
    <w:rsid w:val="000E64E6"/>
    <w:rsid w:val="000F186D"/>
    <w:rsid w:val="000F23B5"/>
    <w:rsid w:val="00101994"/>
    <w:rsid w:val="00113D9D"/>
    <w:rsid w:val="00125E2C"/>
    <w:rsid w:val="001300F3"/>
    <w:rsid w:val="00132534"/>
    <w:rsid w:val="001325AC"/>
    <w:rsid w:val="00134D98"/>
    <w:rsid w:val="00141CD0"/>
    <w:rsid w:val="0014753E"/>
    <w:rsid w:val="00152803"/>
    <w:rsid w:val="001551FA"/>
    <w:rsid w:val="00160D9A"/>
    <w:rsid w:val="00161D68"/>
    <w:rsid w:val="0016280D"/>
    <w:rsid w:val="0016282B"/>
    <w:rsid w:val="00166CBE"/>
    <w:rsid w:val="001725C9"/>
    <w:rsid w:val="00175DD7"/>
    <w:rsid w:val="00176955"/>
    <w:rsid w:val="00177B03"/>
    <w:rsid w:val="0018214F"/>
    <w:rsid w:val="001868C6"/>
    <w:rsid w:val="001948B1"/>
    <w:rsid w:val="001968CD"/>
    <w:rsid w:val="001A0FCB"/>
    <w:rsid w:val="001A1DF6"/>
    <w:rsid w:val="001A5411"/>
    <w:rsid w:val="001A74DE"/>
    <w:rsid w:val="001B309D"/>
    <w:rsid w:val="001B694D"/>
    <w:rsid w:val="001C02B2"/>
    <w:rsid w:val="001C2956"/>
    <w:rsid w:val="001C578E"/>
    <w:rsid w:val="001C717C"/>
    <w:rsid w:val="001C720E"/>
    <w:rsid w:val="001D3F9A"/>
    <w:rsid w:val="001E17D6"/>
    <w:rsid w:val="001F03EE"/>
    <w:rsid w:val="001F4257"/>
    <w:rsid w:val="0020397D"/>
    <w:rsid w:val="002043B4"/>
    <w:rsid w:val="002049AD"/>
    <w:rsid w:val="00205293"/>
    <w:rsid w:val="00210CF1"/>
    <w:rsid w:val="002110CD"/>
    <w:rsid w:val="00215F5A"/>
    <w:rsid w:val="00216ACD"/>
    <w:rsid w:val="0022086C"/>
    <w:rsid w:val="00224B09"/>
    <w:rsid w:val="00226CE5"/>
    <w:rsid w:val="00226D57"/>
    <w:rsid w:val="00235029"/>
    <w:rsid w:val="00246A40"/>
    <w:rsid w:val="002474DF"/>
    <w:rsid w:val="00247DDC"/>
    <w:rsid w:val="00261309"/>
    <w:rsid w:val="002637D3"/>
    <w:rsid w:val="0026515B"/>
    <w:rsid w:val="0026526B"/>
    <w:rsid w:val="00273541"/>
    <w:rsid w:val="00274441"/>
    <w:rsid w:val="00276EE6"/>
    <w:rsid w:val="002844F6"/>
    <w:rsid w:val="00285923"/>
    <w:rsid w:val="0029370D"/>
    <w:rsid w:val="002A11B1"/>
    <w:rsid w:val="002A42A7"/>
    <w:rsid w:val="002B5B0B"/>
    <w:rsid w:val="002B6E75"/>
    <w:rsid w:val="002D0502"/>
    <w:rsid w:val="002D46AA"/>
    <w:rsid w:val="002D5E75"/>
    <w:rsid w:val="002D7F92"/>
    <w:rsid w:val="002E11BE"/>
    <w:rsid w:val="002E2873"/>
    <w:rsid w:val="002E3A3E"/>
    <w:rsid w:val="002E6676"/>
    <w:rsid w:val="002E7CF4"/>
    <w:rsid w:val="002F09B5"/>
    <w:rsid w:val="002F195A"/>
    <w:rsid w:val="002F2527"/>
    <w:rsid w:val="002F6C19"/>
    <w:rsid w:val="00300EBB"/>
    <w:rsid w:val="00301B25"/>
    <w:rsid w:val="00303C50"/>
    <w:rsid w:val="00315087"/>
    <w:rsid w:val="0031584D"/>
    <w:rsid w:val="00320BF8"/>
    <w:rsid w:val="00324F5D"/>
    <w:rsid w:val="003263DB"/>
    <w:rsid w:val="00332AFA"/>
    <w:rsid w:val="00335877"/>
    <w:rsid w:val="003403B7"/>
    <w:rsid w:val="003505D3"/>
    <w:rsid w:val="00353BD7"/>
    <w:rsid w:val="00354AA3"/>
    <w:rsid w:val="0036113C"/>
    <w:rsid w:val="00362B0B"/>
    <w:rsid w:val="003710E7"/>
    <w:rsid w:val="00376729"/>
    <w:rsid w:val="003817B0"/>
    <w:rsid w:val="003839C3"/>
    <w:rsid w:val="00383FB8"/>
    <w:rsid w:val="00385443"/>
    <w:rsid w:val="0038697D"/>
    <w:rsid w:val="003869ED"/>
    <w:rsid w:val="00390F6F"/>
    <w:rsid w:val="003A11FC"/>
    <w:rsid w:val="003A228F"/>
    <w:rsid w:val="003B155D"/>
    <w:rsid w:val="003B5C8E"/>
    <w:rsid w:val="003C17F9"/>
    <w:rsid w:val="003C2020"/>
    <w:rsid w:val="003C718B"/>
    <w:rsid w:val="003D3593"/>
    <w:rsid w:val="003D365F"/>
    <w:rsid w:val="003E07E6"/>
    <w:rsid w:val="003E0C2A"/>
    <w:rsid w:val="003E2104"/>
    <w:rsid w:val="003E4239"/>
    <w:rsid w:val="003E4811"/>
    <w:rsid w:val="003E5324"/>
    <w:rsid w:val="003E7039"/>
    <w:rsid w:val="003F1E2B"/>
    <w:rsid w:val="003F2947"/>
    <w:rsid w:val="003F2A05"/>
    <w:rsid w:val="003F310A"/>
    <w:rsid w:val="003F4A99"/>
    <w:rsid w:val="003F4CED"/>
    <w:rsid w:val="00405C01"/>
    <w:rsid w:val="00406BC1"/>
    <w:rsid w:val="00412D41"/>
    <w:rsid w:val="00413BFF"/>
    <w:rsid w:val="00417F9A"/>
    <w:rsid w:val="00421528"/>
    <w:rsid w:val="00421D0F"/>
    <w:rsid w:val="00422EBF"/>
    <w:rsid w:val="0042528E"/>
    <w:rsid w:val="00426362"/>
    <w:rsid w:val="00435A6C"/>
    <w:rsid w:val="00444378"/>
    <w:rsid w:val="00454986"/>
    <w:rsid w:val="00456043"/>
    <w:rsid w:val="00457A04"/>
    <w:rsid w:val="004638B3"/>
    <w:rsid w:val="00463D27"/>
    <w:rsid w:val="00466FA5"/>
    <w:rsid w:val="0048154C"/>
    <w:rsid w:val="0048791C"/>
    <w:rsid w:val="004962E9"/>
    <w:rsid w:val="004B026F"/>
    <w:rsid w:val="004B569F"/>
    <w:rsid w:val="004B6F34"/>
    <w:rsid w:val="004B74EF"/>
    <w:rsid w:val="004C29CE"/>
    <w:rsid w:val="004D1D1C"/>
    <w:rsid w:val="004D5A5E"/>
    <w:rsid w:val="004E6D3B"/>
    <w:rsid w:val="004F091A"/>
    <w:rsid w:val="004F1BE4"/>
    <w:rsid w:val="004F345C"/>
    <w:rsid w:val="004F41EE"/>
    <w:rsid w:val="004F4203"/>
    <w:rsid w:val="004F47FA"/>
    <w:rsid w:val="00500FDE"/>
    <w:rsid w:val="0050174C"/>
    <w:rsid w:val="00502494"/>
    <w:rsid w:val="00506D53"/>
    <w:rsid w:val="00510410"/>
    <w:rsid w:val="00510852"/>
    <w:rsid w:val="0051366F"/>
    <w:rsid w:val="005237AA"/>
    <w:rsid w:val="0052619E"/>
    <w:rsid w:val="005264C0"/>
    <w:rsid w:val="005268C4"/>
    <w:rsid w:val="005307AE"/>
    <w:rsid w:val="005339A7"/>
    <w:rsid w:val="005378B7"/>
    <w:rsid w:val="005413DA"/>
    <w:rsid w:val="00541E24"/>
    <w:rsid w:val="00543732"/>
    <w:rsid w:val="00545C1F"/>
    <w:rsid w:val="00550F27"/>
    <w:rsid w:val="00554C0E"/>
    <w:rsid w:val="00555CD1"/>
    <w:rsid w:val="00564F17"/>
    <w:rsid w:val="005730B0"/>
    <w:rsid w:val="00575403"/>
    <w:rsid w:val="0057644D"/>
    <w:rsid w:val="00576B56"/>
    <w:rsid w:val="00577708"/>
    <w:rsid w:val="0058146B"/>
    <w:rsid w:val="005814F6"/>
    <w:rsid w:val="0058184D"/>
    <w:rsid w:val="00581E66"/>
    <w:rsid w:val="0058341B"/>
    <w:rsid w:val="00584143"/>
    <w:rsid w:val="005843D4"/>
    <w:rsid w:val="00586A67"/>
    <w:rsid w:val="005926D9"/>
    <w:rsid w:val="005976D7"/>
    <w:rsid w:val="005A0AF8"/>
    <w:rsid w:val="005A612C"/>
    <w:rsid w:val="005B0D79"/>
    <w:rsid w:val="005B24C3"/>
    <w:rsid w:val="005B3C32"/>
    <w:rsid w:val="005C1B39"/>
    <w:rsid w:val="005C2F9D"/>
    <w:rsid w:val="005D4B03"/>
    <w:rsid w:val="005D4D10"/>
    <w:rsid w:val="005E0343"/>
    <w:rsid w:val="005E03B4"/>
    <w:rsid w:val="005E36C7"/>
    <w:rsid w:val="005E45F6"/>
    <w:rsid w:val="005F2639"/>
    <w:rsid w:val="005F4C19"/>
    <w:rsid w:val="005F56CB"/>
    <w:rsid w:val="005F7666"/>
    <w:rsid w:val="00601DE7"/>
    <w:rsid w:val="006035C8"/>
    <w:rsid w:val="0060527E"/>
    <w:rsid w:val="00606483"/>
    <w:rsid w:val="00607714"/>
    <w:rsid w:val="00607C84"/>
    <w:rsid w:val="00610BFD"/>
    <w:rsid w:val="00612872"/>
    <w:rsid w:val="00615139"/>
    <w:rsid w:val="006161A0"/>
    <w:rsid w:val="006167ED"/>
    <w:rsid w:val="00616D4C"/>
    <w:rsid w:val="00617795"/>
    <w:rsid w:val="00617A3A"/>
    <w:rsid w:val="00625E40"/>
    <w:rsid w:val="006266FA"/>
    <w:rsid w:val="006272E0"/>
    <w:rsid w:val="0063373D"/>
    <w:rsid w:val="00633F56"/>
    <w:rsid w:val="006433C9"/>
    <w:rsid w:val="00655308"/>
    <w:rsid w:val="00657BCC"/>
    <w:rsid w:val="00663CC5"/>
    <w:rsid w:val="00666C21"/>
    <w:rsid w:val="006741DA"/>
    <w:rsid w:val="00676C34"/>
    <w:rsid w:val="0067766A"/>
    <w:rsid w:val="00686D7E"/>
    <w:rsid w:val="0068714A"/>
    <w:rsid w:val="00693D9F"/>
    <w:rsid w:val="00696F0D"/>
    <w:rsid w:val="006A0D50"/>
    <w:rsid w:val="006A29ED"/>
    <w:rsid w:val="006A62BF"/>
    <w:rsid w:val="006A65A0"/>
    <w:rsid w:val="006A7AC6"/>
    <w:rsid w:val="006B0455"/>
    <w:rsid w:val="006B300E"/>
    <w:rsid w:val="006B4062"/>
    <w:rsid w:val="006B4EFC"/>
    <w:rsid w:val="006C1715"/>
    <w:rsid w:val="006C185C"/>
    <w:rsid w:val="006C2A1F"/>
    <w:rsid w:val="006C2CC2"/>
    <w:rsid w:val="006D0F11"/>
    <w:rsid w:val="006D328E"/>
    <w:rsid w:val="006F1589"/>
    <w:rsid w:val="006F4F0A"/>
    <w:rsid w:val="006F7B28"/>
    <w:rsid w:val="0070209A"/>
    <w:rsid w:val="0070258D"/>
    <w:rsid w:val="00717E9C"/>
    <w:rsid w:val="00727BA1"/>
    <w:rsid w:val="00733BAD"/>
    <w:rsid w:val="00736263"/>
    <w:rsid w:val="00736A62"/>
    <w:rsid w:val="007375A4"/>
    <w:rsid w:val="00737BF9"/>
    <w:rsid w:val="007403CF"/>
    <w:rsid w:val="0075004B"/>
    <w:rsid w:val="00750FBE"/>
    <w:rsid w:val="00752498"/>
    <w:rsid w:val="00755AAF"/>
    <w:rsid w:val="00767A2E"/>
    <w:rsid w:val="00771BD7"/>
    <w:rsid w:val="007731E3"/>
    <w:rsid w:val="007759D1"/>
    <w:rsid w:val="0078566A"/>
    <w:rsid w:val="00787AB8"/>
    <w:rsid w:val="007907DB"/>
    <w:rsid w:val="007920B2"/>
    <w:rsid w:val="007A0529"/>
    <w:rsid w:val="007A1E67"/>
    <w:rsid w:val="007A39E6"/>
    <w:rsid w:val="007A3CBD"/>
    <w:rsid w:val="007A4249"/>
    <w:rsid w:val="007A537D"/>
    <w:rsid w:val="007B09D7"/>
    <w:rsid w:val="007B1088"/>
    <w:rsid w:val="007C05F3"/>
    <w:rsid w:val="007C2F02"/>
    <w:rsid w:val="007C50C1"/>
    <w:rsid w:val="007D224E"/>
    <w:rsid w:val="007E0273"/>
    <w:rsid w:val="007E2068"/>
    <w:rsid w:val="007E79AE"/>
    <w:rsid w:val="007F147F"/>
    <w:rsid w:val="007F3AAE"/>
    <w:rsid w:val="00800864"/>
    <w:rsid w:val="00803773"/>
    <w:rsid w:val="00817D6C"/>
    <w:rsid w:val="008218FC"/>
    <w:rsid w:val="008257E6"/>
    <w:rsid w:val="0083065E"/>
    <w:rsid w:val="00835C8D"/>
    <w:rsid w:val="00837DB2"/>
    <w:rsid w:val="00837F15"/>
    <w:rsid w:val="00841881"/>
    <w:rsid w:val="00843C02"/>
    <w:rsid w:val="00844ECF"/>
    <w:rsid w:val="00844F5D"/>
    <w:rsid w:val="008519BD"/>
    <w:rsid w:val="008554F8"/>
    <w:rsid w:val="00857D5E"/>
    <w:rsid w:val="008624D3"/>
    <w:rsid w:val="00863A0E"/>
    <w:rsid w:val="00873049"/>
    <w:rsid w:val="00874F98"/>
    <w:rsid w:val="00875A87"/>
    <w:rsid w:val="008A3A73"/>
    <w:rsid w:val="008A4937"/>
    <w:rsid w:val="008A6E86"/>
    <w:rsid w:val="008A7C1C"/>
    <w:rsid w:val="008B03D3"/>
    <w:rsid w:val="008B10BF"/>
    <w:rsid w:val="008B4B08"/>
    <w:rsid w:val="008C0490"/>
    <w:rsid w:val="008C04FC"/>
    <w:rsid w:val="008C0836"/>
    <w:rsid w:val="008C3A75"/>
    <w:rsid w:val="008C4EE2"/>
    <w:rsid w:val="008C51DF"/>
    <w:rsid w:val="008C5417"/>
    <w:rsid w:val="008C5ECE"/>
    <w:rsid w:val="008C6994"/>
    <w:rsid w:val="008D5CA9"/>
    <w:rsid w:val="008D65D0"/>
    <w:rsid w:val="008E1073"/>
    <w:rsid w:val="008E183D"/>
    <w:rsid w:val="008E3386"/>
    <w:rsid w:val="008E52CB"/>
    <w:rsid w:val="008F00B7"/>
    <w:rsid w:val="008F3E26"/>
    <w:rsid w:val="00902DE2"/>
    <w:rsid w:val="00904588"/>
    <w:rsid w:val="00906629"/>
    <w:rsid w:val="00906753"/>
    <w:rsid w:val="00907223"/>
    <w:rsid w:val="00911FBD"/>
    <w:rsid w:val="00914622"/>
    <w:rsid w:val="00914DBE"/>
    <w:rsid w:val="009162CF"/>
    <w:rsid w:val="00916313"/>
    <w:rsid w:val="0092622A"/>
    <w:rsid w:val="00931A2B"/>
    <w:rsid w:val="00937BE2"/>
    <w:rsid w:val="00944CC8"/>
    <w:rsid w:val="00952991"/>
    <w:rsid w:val="0095359D"/>
    <w:rsid w:val="0095664F"/>
    <w:rsid w:val="009618F0"/>
    <w:rsid w:val="00965DCC"/>
    <w:rsid w:val="00970DB2"/>
    <w:rsid w:val="00973FC9"/>
    <w:rsid w:val="00974D2A"/>
    <w:rsid w:val="00976628"/>
    <w:rsid w:val="00977D74"/>
    <w:rsid w:val="009803B1"/>
    <w:rsid w:val="00994585"/>
    <w:rsid w:val="009A0117"/>
    <w:rsid w:val="009A2FA5"/>
    <w:rsid w:val="009A4A25"/>
    <w:rsid w:val="009A7228"/>
    <w:rsid w:val="009B1D61"/>
    <w:rsid w:val="009C5EBA"/>
    <w:rsid w:val="009D5C74"/>
    <w:rsid w:val="009E256D"/>
    <w:rsid w:val="009F14AE"/>
    <w:rsid w:val="00A0110E"/>
    <w:rsid w:val="00A02DE9"/>
    <w:rsid w:val="00A0597E"/>
    <w:rsid w:val="00A1401E"/>
    <w:rsid w:val="00A16743"/>
    <w:rsid w:val="00A179AF"/>
    <w:rsid w:val="00A210E9"/>
    <w:rsid w:val="00A23DF4"/>
    <w:rsid w:val="00A302F6"/>
    <w:rsid w:val="00A31DFA"/>
    <w:rsid w:val="00A33AD3"/>
    <w:rsid w:val="00A34A37"/>
    <w:rsid w:val="00A364C0"/>
    <w:rsid w:val="00A40233"/>
    <w:rsid w:val="00A40CFA"/>
    <w:rsid w:val="00A428E6"/>
    <w:rsid w:val="00A454E5"/>
    <w:rsid w:val="00A45E2A"/>
    <w:rsid w:val="00A46E38"/>
    <w:rsid w:val="00A52121"/>
    <w:rsid w:val="00A56281"/>
    <w:rsid w:val="00A6059B"/>
    <w:rsid w:val="00A607D6"/>
    <w:rsid w:val="00A67C79"/>
    <w:rsid w:val="00A73225"/>
    <w:rsid w:val="00A77661"/>
    <w:rsid w:val="00A83B2A"/>
    <w:rsid w:val="00A86D63"/>
    <w:rsid w:val="00A95C5C"/>
    <w:rsid w:val="00A9736E"/>
    <w:rsid w:val="00AA7F7C"/>
    <w:rsid w:val="00AB0EB4"/>
    <w:rsid w:val="00AB1B05"/>
    <w:rsid w:val="00AB28AF"/>
    <w:rsid w:val="00AB3EED"/>
    <w:rsid w:val="00AB619F"/>
    <w:rsid w:val="00AB744B"/>
    <w:rsid w:val="00AB76E0"/>
    <w:rsid w:val="00AC57B9"/>
    <w:rsid w:val="00AC658A"/>
    <w:rsid w:val="00AE1237"/>
    <w:rsid w:val="00AF1E49"/>
    <w:rsid w:val="00B0255C"/>
    <w:rsid w:val="00B06E39"/>
    <w:rsid w:val="00B210E5"/>
    <w:rsid w:val="00B224AC"/>
    <w:rsid w:val="00B27374"/>
    <w:rsid w:val="00B33234"/>
    <w:rsid w:val="00B35780"/>
    <w:rsid w:val="00B36315"/>
    <w:rsid w:val="00B42C3A"/>
    <w:rsid w:val="00B451E3"/>
    <w:rsid w:val="00B53EE4"/>
    <w:rsid w:val="00B555E9"/>
    <w:rsid w:val="00B5741E"/>
    <w:rsid w:val="00B62F1F"/>
    <w:rsid w:val="00B63A17"/>
    <w:rsid w:val="00B72EF2"/>
    <w:rsid w:val="00B7371C"/>
    <w:rsid w:val="00B73BF3"/>
    <w:rsid w:val="00B75D63"/>
    <w:rsid w:val="00B95932"/>
    <w:rsid w:val="00BA11F0"/>
    <w:rsid w:val="00BA4F07"/>
    <w:rsid w:val="00BB61B6"/>
    <w:rsid w:val="00BC005F"/>
    <w:rsid w:val="00BD5E39"/>
    <w:rsid w:val="00BD68F9"/>
    <w:rsid w:val="00BD6D24"/>
    <w:rsid w:val="00BE41FF"/>
    <w:rsid w:val="00BE638A"/>
    <w:rsid w:val="00BF1DC7"/>
    <w:rsid w:val="00C015B9"/>
    <w:rsid w:val="00C0780C"/>
    <w:rsid w:val="00C15122"/>
    <w:rsid w:val="00C17654"/>
    <w:rsid w:val="00C26C84"/>
    <w:rsid w:val="00C30D17"/>
    <w:rsid w:val="00C360BD"/>
    <w:rsid w:val="00C423D3"/>
    <w:rsid w:val="00C42665"/>
    <w:rsid w:val="00C43A77"/>
    <w:rsid w:val="00C4709F"/>
    <w:rsid w:val="00C47728"/>
    <w:rsid w:val="00C531DC"/>
    <w:rsid w:val="00C564E4"/>
    <w:rsid w:val="00C627A2"/>
    <w:rsid w:val="00C678B8"/>
    <w:rsid w:val="00C71366"/>
    <w:rsid w:val="00C74367"/>
    <w:rsid w:val="00C7475D"/>
    <w:rsid w:val="00C76EFC"/>
    <w:rsid w:val="00C8372A"/>
    <w:rsid w:val="00C90925"/>
    <w:rsid w:val="00C9312C"/>
    <w:rsid w:val="00CA23C3"/>
    <w:rsid w:val="00CA2C80"/>
    <w:rsid w:val="00CA4F8F"/>
    <w:rsid w:val="00CA7D02"/>
    <w:rsid w:val="00CB0BAC"/>
    <w:rsid w:val="00CB310D"/>
    <w:rsid w:val="00CB42FF"/>
    <w:rsid w:val="00CB48BE"/>
    <w:rsid w:val="00CC3E12"/>
    <w:rsid w:val="00CC5585"/>
    <w:rsid w:val="00CD19CA"/>
    <w:rsid w:val="00CD2030"/>
    <w:rsid w:val="00CD4410"/>
    <w:rsid w:val="00CD4A48"/>
    <w:rsid w:val="00CD4A87"/>
    <w:rsid w:val="00CD5E8C"/>
    <w:rsid w:val="00CD7F28"/>
    <w:rsid w:val="00CE0D8E"/>
    <w:rsid w:val="00CE20F4"/>
    <w:rsid w:val="00CE3F26"/>
    <w:rsid w:val="00CF2CDF"/>
    <w:rsid w:val="00CF2D62"/>
    <w:rsid w:val="00CF3AD4"/>
    <w:rsid w:val="00D07D07"/>
    <w:rsid w:val="00D101F1"/>
    <w:rsid w:val="00D15E8C"/>
    <w:rsid w:val="00D16276"/>
    <w:rsid w:val="00D17927"/>
    <w:rsid w:val="00D27ABA"/>
    <w:rsid w:val="00D30067"/>
    <w:rsid w:val="00D324FD"/>
    <w:rsid w:val="00D327B0"/>
    <w:rsid w:val="00D35E7C"/>
    <w:rsid w:val="00D37D95"/>
    <w:rsid w:val="00D52362"/>
    <w:rsid w:val="00D55154"/>
    <w:rsid w:val="00D5642D"/>
    <w:rsid w:val="00D60121"/>
    <w:rsid w:val="00D64678"/>
    <w:rsid w:val="00D70254"/>
    <w:rsid w:val="00D775DF"/>
    <w:rsid w:val="00D82C75"/>
    <w:rsid w:val="00D82DF8"/>
    <w:rsid w:val="00D851E3"/>
    <w:rsid w:val="00D85300"/>
    <w:rsid w:val="00D9109D"/>
    <w:rsid w:val="00D950D6"/>
    <w:rsid w:val="00DA3499"/>
    <w:rsid w:val="00DA4D6A"/>
    <w:rsid w:val="00DA6591"/>
    <w:rsid w:val="00DA772A"/>
    <w:rsid w:val="00DB300B"/>
    <w:rsid w:val="00DB3B31"/>
    <w:rsid w:val="00DB7C94"/>
    <w:rsid w:val="00DC1246"/>
    <w:rsid w:val="00DC19A6"/>
    <w:rsid w:val="00DC44D2"/>
    <w:rsid w:val="00DC6722"/>
    <w:rsid w:val="00DC6832"/>
    <w:rsid w:val="00DD6ED0"/>
    <w:rsid w:val="00DE53E1"/>
    <w:rsid w:val="00DE53EF"/>
    <w:rsid w:val="00DE74BF"/>
    <w:rsid w:val="00E0331B"/>
    <w:rsid w:val="00E10335"/>
    <w:rsid w:val="00E15141"/>
    <w:rsid w:val="00E2238B"/>
    <w:rsid w:val="00E33ACD"/>
    <w:rsid w:val="00E356C9"/>
    <w:rsid w:val="00E373E6"/>
    <w:rsid w:val="00E411A6"/>
    <w:rsid w:val="00E42AE8"/>
    <w:rsid w:val="00E43ACC"/>
    <w:rsid w:val="00E50D13"/>
    <w:rsid w:val="00E51D44"/>
    <w:rsid w:val="00E55900"/>
    <w:rsid w:val="00E648F8"/>
    <w:rsid w:val="00E656F9"/>
    <w:rsid w:val="00E72EB2"/>
    <w:rsid w:val="00E74790"/>
    <w:rsid w:val="00E76E07"/>
    <w:rsid w:val="00E81DEC"/>
    <w:rsid w:val="00E83F79"/>
    <w:rsid w:val="00E8613B"/>
    <w:rsid w:val="00E93065"/>
    <w:rsid w:val="00E96445"/>
    <w:rsid w:val="00EA655B"/>
    <w:rsid w:val="00EB30DD"/>
    <w:rsid w:val="00EB5937"/>
    <w:rsid w:val="00EB6176"/>
    <w:rsid w:val="00EC2171"/>
    <w:rsid w:val="00EC2CCE"/>
    <w:rsid w:val="00EC7AA9"/>
    <w:rsid w:val="00ED19D7"/>
    <w:rsid w:val="00ED4570"/>
    <w:rsid w:val="00EE02FF"/>
    <w:rsid w:val="00EE1778"/>
    <w:rsid w:val="00EE2E68"/>
    <w:rsid w:val="00EF4D7A"/>
    <w:rsid w:val="00F01A98"/>
    <w:rsid w:val="00F05455"/>
    <w:rsid w:val="00F06705"/>
    <w:rsid w:val="00F15078"/>
    <w:rsid w:val="00F16E60"/>
    <w:rsid w:val="00F174EA"/>
    <w:rsid w:val="00F216CB"/>
    <w:rsid w:val="00F21891"/>
    <w:rsid w:val="00F223CE"/>
    <w:rsid w:val="00F27480"/>
    <w:rsid w:val="00F31675"/>
    <w:rsid w:val="00F31BE5"/>
    <w:rsid w:val="00F35735"/>
    <w:rsid w:val="00F358D5"/>
    <w:rsid w:val="00F35F45"/>
    <w:rsid w:val="00F40188"/>
    <w:rsid w:val="00F50693"/>
    <w:rsid w:val="00F51D56"/>
    <w:rsid w:val="00F56BA9"/>
    <w:rsid w:val="00F609F9"/>
    <w:rsid w:val="00F6113F"/>
    <w:rsid w:val="00F63172"/>
    <w:rsid w:val="00F664CE"/>
    <w:rsid w:val="00F71081"/>
    <w:rsid w:val="00F712A6"/>
    <w:rsid w:val="00F728A7"/>
    <w:rsid w:val="00F77875"/>
    <w:rsid w:val="00F81A47"/>
    <w:rsid w:val="00F84C1B"/>
    <w:rsid w:val="00F8566D"/>
    <w:rsid w:val="00FA5029"/>
    <w:rsid w:val="00FA6521"/>
    <w:rsid w:val="00FA77B5"/>
    <w:rsid w:val="00FA7DDF"/>
    <w:rsid w:val="00FB093A"/>
    <w:rsid w:val="00FB1828"/>
    <w:rsid w:val="00FB68DA"/>
    <w:rsid w:val="00FD53AD"/>
    <w:rsid w:val="00FD704E"/>
    <w:rsid w:val="00FD77F5"/>
    <w:rsid w:val="00FE7702"/>
    <w:rsid w:val="00FF02BE"/>
    <w:rsid w:val="00FF4469"/>
    <w:rsid w:val="00FF5E77"/>
    <w:rsid w:val="14946ABD"/>
    <w:rsid w:val="38F84329"/>
    <w:rsid w:val="3DE88517"/>
    <w:rsid w:val="43350013"/>
    <w:rsid w:val="57B307F0"/>
    <w:rsid w:val="774B3F0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885504"/>
  <w15:docId w15:val="{5EDDDF81-82AC-A042-9594-272855F4E6E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D5CA9"/>
    <w:pPr>
      <w:spacing w:after="0" w:line="240" w:lineRule="auto"/>
      <w:jc w:val="both"/>
    </w:pPr>
    <w:rPr>
      <w:rFonts w:ascii="Times New Roman" w:hAnsi="Times New Roman"/>
      <w:sz w:val="24"/>
    </w:rPr>
  </w:style>
  <w:style w:type="paragraph" w:styleId="Heading1">
    <w:name w:val="heading 1"/>
    <w:next w:val="Normal"/>
    <w:link w:val="Heading1Char"/>
    <w:uiPriority w:val="9"/>
    <w:qFormat/>
    <w:rsid w:val="00426362"/>
    <w:pPr>
      <w:keepNext/>
      <w:keepLines/>
      <w:numPr>
        <w:numId w:val="1"/>
      </w:numPr>
      <w:pBdr>
        <w:bottom w:val="single" w:color="033395" w:sz="12" w:space="1"/>
      </w:pBdr>
      <w:spacing w:after="120" w:line="240" w:lineRule="auto"/>
      <w:ind w:left="540" w:hanging="540"/>
      <w:outlineLvl w:val="0"/>
    </w:pPr>
    <w:rPr>
      <w:rFonts w:ascii="Times New Roman" w:hAnsi="Times New Roman" w:eastAsiaTheme="majorEastAsia" w:cstheme="majorBidi"/>
      <w:b/>
      <w:caps/>
      <w:color w:val="033395"/>
      <w:sz w:val="24"/>
      <w:szCs w:val="32"/>
    </w:rPr>
  </w:style>
  <w:style w:type="paragraph" w:styleId="Heading2">
    <w:name w:val="heading 2"/>
    <w:basedOn w:val="Heading1"/>
    <w:next w:val="Normal"/>
    <w:link w:val="Heading2Char"/>
    <w:uiPriority w:val="9"/>
    <w:unhideWhenUsed/>
    <w:qFormat/>
    <w:rsid w:val="00426362"/>
    <w:pPr>
      <w:numPr>
        <w:ilvl w:val="1"/>
      </w:numPr>
      <w:ind w:left="540" w:hanging="540"/>
      <w:outlineLvl w:val="1"/>
    </w:pPr>
    <w:rPr>
      <w:caps w:val="0"/>
      <w:szCs w:val="26"/>
    </w:rPr>
  </w:style>
  <w:style w:type="paragraph" w:styleId="Heading3">
    <w:name w:val="heading 3"/>
    <w:basedOn w:val="Heading2"/>
    <w:next w:val="Normal"/>
    <w:link w:val="Heading3Char"/>
    <w:uiPriority w:val="9"/>
    <w:unhideWhenUsed/>
    <w:qFormat/>
    <w:rsid w:val="00C7475D"/>
    <w:pPr>
      <w:numPr>
        <w:ilvl w:val="2"/>
      </w:numPr>
      <w:ind w:left="720" w:hanging="720"/>
      <w:outlineLvl w:val="2"/>
    </w:pPr>
    <w:rPr>
      <w:b w:val="0"/>
      <w:i/>
      <w:szCs w:val="24"/>
    </w:rPr>
  </w:style>
  <w:style w:type="paragraph" w:styleId="Heading4">
    <w:name w:val="heading 4"/>
    <w:basedOn w:val="Heading3"/>
    <w:next w:val="Normal"/>
    <w:link w:val="Heading4Char"/>
    <w:uiPriority w:val="99"/>
    <w:unhideWhenUsed/>
    <w:qFormat/>
    <w:rsid w:val="008D5CA9"/>
    <w:pPr>
      <w:numPr>
        <w:ilvl w:val="3"/>
      </w:numPr>
      <w:outlineLvl w:val="3"/>
    </w:pPr>
    <w:rPr>
      <w:i w:val="0"/>
      <w:iCs/>
    </w:rPr>
  </w:style>
  <w:style w:type="paragraph" w:styleId="Heading5">
    <w:name w:val="heading 5"/>
    <w:basedOn w:val="Heading4"/>
    <w:next w:val="Normal"/>
    <w:link w:val="Heading5Char"/>
    <w:uiPriority w:val="9"/>
    <w:unhideWhenUsed/>
    <w:qFormat/>
    <w:rsid w:val="008D5CA9"/>
    <w:pPr>
      <w:numPr>
        <w:ilvl w:val="4"/>
      </w:numPr>
      <w:spacing w:before="40"/>
      <w:outlineLvl w:val="4"/>
    </w:pPr>
    <w:rPr>
      <w:sz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426362"/>
    <w:rPr>
      <w:rFonts w:ascii="Times New Roman" w:hAnsi="Times New Roman" w:eastAsiaTheme="majorEastAsia" w:cstheme="majorBidi"/>
      <w:b/>
      <w:caps/>
      <w:color w:val="033395"/>
      <w:sz w:val="24"/>
      <w:szCs w:val="32"/>
    </w:rPr>
  </w:style>
  <w:style w:type="character" w:styleId="Heading2Char" w:customStyle="1">
    <w:name w:val="Heading 2 Char"/>
    <w:basedOn w:val="DefaultParagraphFont"/>
    <w:link w:val="Heading2"/>
    <w:uiPriority w:val="9"/>
    <w:rsid w:val="00426362"/>
    <w:rPr>
      <w:rFonts w:ascii="Times New Roman" w:hAnsi="Times New Roman" w:eastAsiaTheme="majorEastAsia" w:cstheme="majorBidi"/>
      <w:b/>
      <w:color w:val="033395"/>
      <w:sz w:val="24"/>
      <w:szCs w:val="26"/>
    </w:rPr>
  </w:style>
  <w:style w:type="character" w:styleId="Heading3Char" w:customStyle="1">
    <w:name w:val="Heading 3 Char"/>
    <w:basedOn w:val="DefaultParagraphFont"/>
    <w:link w:val="Heading3"/>
    <w:uiPriority w:val="9"/>
    <w:rsid w:val="00C7475D"/>
    <w:rPr>
      <w:rFonts w:ascii="Times New Roman" w:hAnsi="Times New Roman" w:eastAsiaTheme="majorEastAsia" w:cstheme="majorBidi"/>
      <w:i/>
      <w:color w:val="033395"/>
      <w:sz w:val="24"/>
      <w:szCs w:val="24"/>
    </w:rPr>
  </w:style>
  <w:style w:type="character" w:styleId="Heading4Char" w:customStyle="1">
    <w:name w:val="Heading 4 Char"/>
    <w:basedOn w:val="DefaultParagraphFont"/>
    <w:link w:val="Heading4"/>
    <w:uiPriority w:val="9"/>
    <w:rsid w:val="008D5CA9"/>
    <w:rPr>
      <w:rFonts w:ascii="Times New Roman" w:hAnsi="Times New Roman" w:eastAsiaTheme="majorEastAsia" w:cstheme="majorBidi"/>
      <w:iCs/>
      <w:color w:val="026546"/>
      <w:sz w:val="24"/>
      <w:szCs w:val="24"/>
    </w:rPr>
  </w:style>
  <w:style w:type="character" w:styleId="Heading5Char" w:customStyle="1">
    <w:name w:val="Heading 5 Char"/>
    <w:basedOn w:val="DefaultParagraphFont"/>
    <w:link w:val="Heading5"/>
    <w:uiPriority w:val="9"/>
    <w:rsid w:val="008D5CA9"/>
    <w:rPr>
      <w:rFonts w:ascii="Times New Roman" w:hAnsi="Times New Roman" w:eastAsiaTheme="majorEastAsia" w:cstheme="majorBidi"/>
      <w:iCs/>
      <w:color w:val="026546"/>
      <w:szCs w:val="24"/>
    </w:rPr>
  </w:style>
  <w:style w:type="paragraph" w:styleId="ListParagraph">
    <w:name w:val="List Paragraph"/>
    <w:basedOn w:val="Normal"/>
    <w:uiPriority w:val="34"/>
    <w:qFormat/>
    <w:rsid w:val="008D5CA9"/>
    <w:pPr>
      <w:ind w:left="720"/>
      <w:contextualSpacing/>
    </w:pPr>
  </w:style>
  <w:style w:type="paragraph" w:styleId="Header">
    <w:name w:val="header"/>
    <w:aliases w:val="HEADER"/>
    <w:basedOn w:val="Normal"/>
    <w:link w:val="HeaderChar"/>
    <w:uiPriority w:val="99"/>
    <w:unhideWhenUsed/>
    <w:rsid w:val="008D5CA9"/>
    <w:pPr>
      <w:tabs>
        <w:tab w:val="center" w:pos="4680"/>
        <w:tab w:val="right" w:pos="9360"/>
      </w:tabs>
    </w:pPr>
  </w:style>
  <w:style w:type="character" w:styleId="HeaderChar" w:customStyle="1">
    <w:name w:val="Header Char"/>
    <w:aliases w:val="HEADER Char"/>
    <w:basedOn w:val="DefaultParagraphFont"/>
    <w:link w:val="Header"/>
    <w:uiPriority w:val="99"/>
    <w:rsid w:val="008D5CA9"/>
    <w:rPr>
      <w:rFonts w:ascii="Times New Roman" w:hAnsi="Times New Roman"/>
      <w:sz w:val="24"/>
    </w:rPr>
  </w:style>
  <w:style w:type="paragraph" w:styleId="Footer">
    <w:name w:val="footer"/>
    <w:basedOn w:val="Normal"/>
    <w:link w:val="FooterChar"/>
    <w:uiPriority w:val="99"/>
    <w:unhideWhenUsed/>
    <w:rsid w:val="008D5CA9"/>
    <w:pPr>
      <w:tabs>
        <w:tab w:val="center" w:pos="4680"/>
        <w:tab w:val="right" w:pos="9360"/>
      </w:tabs>
    </w:pPr>
  </w:style>
  <w:style w:type="character" w:styleId="FooterChar" w:customStyle="1">
    <w:name w:val="Footer Char"/>
    <w:basedOn w:val="DefaultParagraphFont"/>
    <w:link w:val="Footer"/>
    <w:uiPriority w:val="99"/>
    <w:rsid w:val="008D5CA9"/>
    <w:rPr>
      <w:rFonts w:ascii="Times New Roman" w:hAnsi="Times New Roman"/>
      <w:sz w:val="24"/>
    </w:rPr>
  </w:style>
  <w:style w:type="character" w:styleId="PageNumber">
    <w:name w:val="page number"/>
    <w:basedOn w:val="DefaultParagraphFont"/>
    <w:uiPriority w:val="99"/>
    <w:rsid w:val="008D5CA9"/>
  </w:style>
  <w:style w:type="paragraph" w:styleId="Default" w:customStyle="1">
    <w:name w:val="Default"/>
    <w:rsid w:val="008D5CA9"/>
    <w:pPr>
      <w:widowControl w:val="0"/>
      <w:autoSpaceDE w:val="0"/>
      <w:autoSpaceDN w:val="0"/>
      <w:adjustRightInd w:val="0"/>
      <w:spacing w:after="0" w:line="240" w:lineRule="auto"/>
    </w:pPr>
    <w:rPr>
      <w:rFonts w:ascii="Times New Roman" w:hAnsi="Times New Roman" w:cs="Times New Roman" w:eastAsiaTheme="minorEastAsia"/>
      <w:color w:val="000000"/>
      <w:sz w:val="24"/>
      <w:szCs w:val="24"/>
    </w:rPr>
  </w:style>
  <w:style w:type="character" w:styleId="Hyperlink">
    <w:name w:val="Hyperlink"/>
    <w:basedOn w:val="DefaultParagraphFont"/>
    <w:uiPriority w:val="99"/>
    <w:rsid w:val="008D5CA9"/>
    <w:rPr>
      <w:color w:val="0000FF"/>
      <w:u w:val="single"/>
    </w:rPr>
  </w:style>
  <w:style w:type="table" w:styleId="TableGrid">
    <w:name w:val="Table Grid"/>
    <w:basedOn w:val="TableNormal"/>
    <w:uiPriority w:val="99"/>
    <w:rsid w:val="008D5CA9"/>
    <w:pPr>
      <w:spacing w:after="0" w:line="240" w:lineRule="auto"/>
    </w:pPr>
    <w:rPr>
      <w:rFonts w:eastAsiaTheme="minorEastAsia"/>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1">
    <w:name w:val="toc 1"/>
    <w:basedOn w:val="Normal"/>
    <w:next w:val="Normal"/>
    <w:uiPriority w:val="39"/>
    <w:unhideWhenUsed/>
    <w:rsid w:val="008D5CA9"/>
    <w:pPr>
      <w:tabs>
        <w:tab w:val="left" w:pos="720"/>
        <w:tab w:val="right" w:leader="dot" w:pos="10080"/>
      </w:tabs>
      <w:spacing w:before="60" w:after="60"/>
    </w:pPr>
    <w:rPr>
      <w:rFonts w:cstheme="minorHAnsi"/>
      <w:b/>
      <w:bCs/>
      <w:noProof/>
    </w:rPr>
  </w:style>
  <w:style w:type="paragraph" w:styleId="TOC2">
    <w:name w:val="toc 2"/>
    <w:basedOn w:val="Normal"/>
    <w:next w:val="Normal"/>
    <w:uiPriority w:val="39"/>
    <w:unhideWhenUsed/>
    <w:rsid w:val="008D5CA9"/>
    <w:pPr>
      <w:spacing w:before="60" w:after="60"/>
      <w:ind w:left="245"/>
    </w:pPr>
    <w:rPr>
      <w:rFonts w:cstheme="minorHAnsi"/>
      <w:b/>
      <w:bCs/>
      <w:i/>
      <w:iCs/>
      <w:noProof/>
    </w:rPr>
  </w:style>
  <w:style w:type="paragraph" w:styleId="TOC3">
    <w:name w:val="toc 3"/>
    <w:basedOn w:val="Normal"/>
    <w:next w:val="Normal"/>
    <w:autoRedefine/>
    <w:uiPriority w:val="39"/>
    <w:unhideWhenUsed/>
    <w:qFormat/>
    <w:rsid w:val="00E51D44"/>
    <w:pPr>
      <w:tabs>
        <w:tab w:val="right" w:leader="dot" w:pos="10070"/>
      </w:tabs>
      <w:spacing w:before="60" w:after="60"/>
      <w:ind w:left="1260" w:hanging="785"/>
    </w:pPr>
    <w:rPr>
      <w:rFonts w:cstheme="minorHAnsi"/>
      <w:sz w:val="22"/>
    </w:rPr>
  </w:style>
  <w:style w:type="paragraph" w:styleId="Title">
    <w:name w:val="Title"/>
    <w:basedOn w:val="Normal"/>
    <w:next w:val="Normal"/>
    <w:link w:val="TitleChar"/>
    <w:uiPriority w:val="99"/>
    <w:qFormat/>
    <w:rsid w:val="00426362"/>
    <w:pPr>
      <w:spacing w:after="120"/>
      <w:contextualSpacing/>
      <w:jc w:val="center"/>
    </w:pPr>
    <w:rPr>
      <w:rFonts w:eastAsiaTheme="majorEastAsia" w:cstheme="majorBidi"/>
      <w:b/>
      <w:color w:val="033395"/>
      <w:spacing w:val="-10"/>
      <w:kern w:val="28"/>
      <w:sz w:val="28"/>
      <w:szCs w:val="56"/>
    </w:rPr>
  </w:style>
  <w:style w:type="character" w:styleId="TitleChar" w:customStyle="1">
    <w:name w:val="Title Char"/>
    <w:basedOn w:val="DefaultParagraphFont"/>
    <w:link w:val="Title"/>
    <w:uiPriority w:val="10"/>
    <w:rsid w:val="00426362"/>
    <w:rPr>
      <w:rFonts w:ascii="Times New Roman" w:hAnsi="Times New Roman" w:eastAsiaTheme="majorEastAsia" w:cstheme="majorBidi"/>
      <w:b/>
      <w:color w:val="033395"/>
      <w:spacing w:val="-10"/>
      <w:kern w:val="28"/>
      <w:sz w:val="28"/>
      <w:szCs w:val="56"/>
    </w:rPr>
  </w:style>
  <w:style w:type="paragraph" w:styleId="BalloonText">
    <w:name w:val="Balloon Text"/>
    <w:basedOn w:val="Normal"/>
    <w:link w:val="BalloonTextChar"/>
    <w:uiPriority w:val="99"/>
    <w:semiHidden/>
    <w:unhideWhenUsed/>
    <w:rsid w:val="008D5CA9"/>
    <w:rPr>
      <w:rFonts w:ascii="Segoe UI" w:hAnsi="Segoe UI" w:cs="Segoe UI"/>
      <w:sz w:val="18"/>
      <w:szCs w:val="18"/>
    </w:rPr>
  </w:style>
  <w:style w:type="character" w:styleId="BalloonTextChar" w:customStyle="1">
    <w:name w:val="Balloon Text Char"/>
    <w:basedOn w:val="DefaultParagraphFont"/>
    <w:link w:val="BalloonText"/>
    <w:uiPriority w:val="99"/>
    <w:semiHidden/>
    <w:rsid w:val="008D5CA9"/>
    <w:rPr>
      <w:rFonts w:ascii="Segoe UI" w:hAnsi="Segoe UI" w:cs="Segoe UI"/>
      <w:sz w:val="18"/>
      <w:szCs w:val="18"/>
    </w:rPr>
  </w:style>
  <w:style w:type="character" w:styleId="Strong">
    <w:name w:val="Strong"/>
    <w:basedOn w:val="DefaultParagraphFont"/>
    <w:uiPriority w:val="99"/>
    <w:qFormat/>
    <w:rsid w:val="008D5CA9"/>
    <w:rPr>
      <w:b/>
      <w:bCs/>
    </w:rPr>
  </w:style>
  <w:style w:type="table" w:styleId="TableGrid0" w:customStyle="1">
    <w:name w:val="TableGrid"/>
    <w:rsid w:val="00426362"/>
    <w:pPr>
      <w:spacing w:after="0" w:line="240" w:lineRule="auto"/>
    </w:pPr>
    <w:rPr>
      <w:rFonts w:eastAsiaTheme="minorEastAsia"/>
    </w:rPr>
    <w:tblPr>
      <w:tblCellMar>
        <w:top w:w="0" w:type="dxa"/>
        <w:left w:w="0" w:type="dxa"/>
        <w:bottom w:w="0" w:type="dxa"/>
        <w:right w:w="0" w:type="dxa"/>
      </w:tblCellMar>
    </w:tblPr>
  </w:style>
  <w:style w:type="paragraph" w:styleId="WP9Header" w:customStyle="1">
    <w:name w:val="WP9_Header"/>
    <w:basedOn w:val="Normal"/>
    <w:uiPriority w:val="99"/>
    <w:rsid w:val="00B0255C"/>
    <w:pPr>
      <w:widowControl w:val="0"/>
      <w:tabs>
        <w:tab w:val="left" w:pos="0"/>
        <w:tab w:val="center" w:pos="4320"/>
        <w:tab w:val="right" w:pos="8640"/>
      </w:tabs>
      <w:jc w:val="left"/>
    </w:pPr>
    <w:rPr>
      <w:rFonts w:eastAsia="Times New Roman" w:cs="Times New Roman"/>
      <w:szCs w:val="20"/>
    </w:rPr>
  </w:style>
  <w:style w:type="paragraph" w:styleId="BodyTextIndent">
    <w:name w:val="Body Text Indent"/>
    <w:basedOn w:val="Normal"/>
    <w:link w:val="BodyTextIndentChar"/>
    <w:rsid w:val="00B0255C"/>
    <w:pPr>
      <w:ind w:left="2520"/>
      <w:jc w:val="left"/>
    </w:pPr>
    <w:rPr>
      <w:rFonts w:eastAsia="Times New Roman" w:cs="Times New Roman"/>
      <w:szCs w:val="20"/>
    </w:rPr>
  </w:style>
  <w:style w:type="character" w:styleId="BodyTextIndentChar" w:customStyle="1">
    <w:name w:val="Body Text Indent Char"/>
    <w:basedOn w:val="DefaultParagraphFont"/>
    <w:link w:val="BodyTextIndent"/>
    <w:rsid w:val="00B0255C"/>
    <w:rPr>
      <w:rFonts w:ascii="Times New Roman" w:hAnsi="Times New Roman" w:eastAsia="Times New Roman" w:cs="Times New Roman"/>
      <w:sz w:val="24"/>
      <w:szCs w:val="20"/>
    </w:rPr>
  </w:style>
  <w:style w:type="paragraph" w:styleId="NormalWeb">
    <w:name w:val="Normal (Web)"/>
    <w:basedOn w:val="Normal"/>
    <w:rsid w:val="00B0255C"/>
    <w:pPr>
      <w:spacing w:before="100" w:beforeAutospacing="1" w:after="100" w:afterAutospacing="1"/>
      <w:jc w:val="left"/>
    </w:pPr>
    <w:rPr>
      <w:rFonts w:ascii="Arial Unicode MS" w:hAnsi="Arial Unicode MS" w:eastAsia="Arial Unicode MS" w:cs="Arial Unicode MS"/>
      <w:szCs w:val="24"/>
    </w:rPr>
  </w:style>
  <w:style w:type="paragraph" w:styleId="BodyText2">
    <w:name w:val="Body Text 2"/>
    <w:basedOn w:val="Normal"/>
    <w:link w:val="BodyText2Char"/>
    <w:uiPriority w:val="99"/>
    <w:rsid w:val="00B0255C"/>
    <w:pPr>
      <w:jc w:val="left"/>
    </w:pPr>
    <w:rPr>
      <w:rFonts w:eastAsia="Times New Roman" w:cs="Times New Roman"/>
      <w:i/>
      <w:iCs/>
      <w:szCs w:val="24"/>
    </w:rPr>
  </w:style>
  <w:style w:type="character" w:styleId="BodyText2Char" w:customStyle="1">
    <w:name w:val="Body Text 2 Char"/>
    <w:basedOn w:val="DefaultParagraphFont"/>
    <w:link w:val="BodyText2"/>
    <w:uiPriority w:val="99"/>
    <w:rsid w:val="00B0255C"/>
    <w:rPr>
      <w:rFonts w:ascii="Times New Roman" w:hAnsi="Times New Roman" w:eastAsia="Times New Roman" w:cs="Times New Roman"/>
      <w:i/>
      <w:iCs/>
      <w:sz w:val="24"/>
      <w:szCs w:val="24"/>
    </w:rPr>
  </w:style>
  <w:style w:type="character" w:styleId="FollowedHyperlink">
    <w:name w:val="FollowedHyperlink"/>
    <w:basedOn w:val="DefaultParagraphFont"/>
    <w:uiPriority w:val="99"/>
    <w:rsid w:val="00B0255C"/>
    <w:rPr>
      <w:rFonts w:cs="Times New Roman"/>
      <w:color w:val="800080"/>
      <w:u w:val="single"/>
    </w:rPr>
  </w:style>
  <w:style w:type="paragraph" w:styleId="TOC5">
    <w:name w:val="toc 5"/>
    <w:basedOn w:val="Normal"/>
    <w:next w:val="Normal"/>
    <w:autoRedefine/>
    <w:uiPriority w:val="39"/>
    <w:rsid w:val="00B0255C"/>
    <w:pPr>
      <w:ind w:left="960"/>
      <w:jc w:val="left"/>
    </w:pPr>
    <w:rPr>
      <w:rFonts w:eastAsia="Times New Roman" w:cs="Times New Roman"/>
      <w:szCs w:val="24"/>
    </w:rPr>
  </w:style>
  <w:style w:type="paragraph" w:styleId="BodyText">
    <w:name w:val="Body Text"/>
    <w:basedOn w:val="Normal"/>
    <w:link w:val="BodyTextChar"/>
    <w:uiPriority w:val="99"/>
    <w:rsid w:val="00B0255C"/>
    <w:pPr>
      <w:jc w:val="left"/>
    </w:pPr>
    <w:rPr>
      <w:rFonts w:ascii="Courier New" w:hAnsi="Courier New" w:eastAsia="Times New Roman" w:cs="Times New Roman"/>
      <w:color w:val="000000"/>
      <w:szCs w:val="20"/>
    </w:rPr>
  </w:style>
  <w:style w:type="character" w:styleId="BodyTextChar" w:customStyle="1">
    <w:name w:val="Body Text Char"/>
    <w:basedOn w:val="DefaultParagraphFont"/>
    <w:link w:val="BodyText"/>
    <w:uiPriority w:val="99"/>
    <w:rsid w:val="00B0255C"/>
    <w:rPr>
      <w:rFonts w:ascii="Courier New" w:hAnsi="Courier New" w:eastAsia="Times New Roman" w:cs="Times New Roman"/>
      <w:color w:val="000000"/>
      <w:sz w:val="24"/>
      <w:szCs w:val="20"/>
    </w:rPr>
  </w:style>
  <w:style w:type="character" w:styleId="CommentReference">
    <w:name w:val="annotation reference"/>
    <w:basedOn w:val="DefaultParagraphFont"/>
    <w:uiPriority w:val="99"/>
    <w:rsid w:val="00B0255C"/>
    <w:rPr>
      <w:rFonts w:cs="Times New Roman"/>
      <w:sz w:val="16"/>
      <w:szCs w:val="16"/>
    </w:rPr>
  </w:style>
  <w:style w:type="paragraph" w:styleId="CommentText">
    <w:name w:val="annotation text"/>
    <w:basedOn w:val="Normal"/>
    <w:link w:val="CommentTextChar"/>
    <w:uiPriority w:val="99"/>
    <w:rsid w:val="00B0255C"/>
    <w:pPr>
      <w:jc w:val="left"/>
    </w:pPr>
    <w:rPr>
      <w:rFonts w:eastAsia="Times New Roman" w:cs="Times New Roman"/>
      <w:sz w:val="20"/>
      <w:szCs w:val="20"/>
    </w:rPr>
  </w:style>
  <w:style w:type="character" w:styleId="CommentTextChar" w:customStyle="1">
    <w:name w:val="Comment Text Char"/>
    <w:basedOn w:val="DefaultParagraphFont"/>
    <w:link w:val="CommentText"/>
    <w:uiPriority w:val="99"/>
    <w:rsid w:val="00B0255C"/>
    <w:rPr>
      <w:rFonts w:ascii="Times New Roman" w:hAnsi="Times New Roman" w:eastAsia="Times New Roman" w:cs="Times New Roman"/>
      <w:sz w:val="20"/>
      <w:szCs w:val="20"/>
    </w:rPr>
  </w:style>
  <w:style w:type="character" w:styleId="CommentSubjectChar" w:customStyle="1">
    <w:name w:val="Comment Subject Char"/>
    <w:basedOn w:val="CommentTextChar"/>
    <w:link w:val="CommentSubject"/>
    <w:uiPriority w:val="99"/>
    <w:semiHidden/>
    <w:rsid w:val="00B0255C"/>
    <w:rPr>
      <w:rFonts w:ascii="Times New Roman" w:hAnsi="Times New Roman" w:eastAsia="Times New Roman" w:cs="Times New Roman"/>
      <w:b/>
      <w:bCs/>
      <w:sz w:val="20"/>
      <w:szCs w:val="20"/>
    </w:rPr>
  </w:style>
  <w:style w:type="paragraph" w:styleId="CommentSubject">
    <w:name w:val="annotation subject"/>
    <w:basedOn w:val="CommentText"/>
    <w:next w:val="CommentText"/>
    <w:link w:val="CommentSubjectChar"/>
    <w:uiPriority w:val="99"/>
    <w:semiHidden/>
    <w:rsid w:val="00B0255C"/>
    <w:rPr>
      <w:b/>
      <w:bCs/>
    </w:rPr>
  </w:style>
  <w:style w:type="paragraph" w:styleId="Paragraph" w:customStyle="1">
    <w:name w:val="Paragraph"/>
    <w:basedOn w:val="Default"/>
    <w:next w:val="Default"/>
    <w:uiPriority w:val="99"/>
    <w:rsid w:val="00B0255C"/>
    <w:pPr>
      <w:widowControl/>
      <w:spacing w:after="240"/>
    </w:pPr>
    <w:rPr>
      <w:rFonts w:eastAsia="Times New Roman"/>
      <w:color w:val="auto"/>
    </w:rPr>
  </w:style>
  <w:style w:type="paragraph" w:styleId="FootnoteText">
    <w:name w:val="footnote text"/>
    <w:aliases w:val="Footnote Text - MITRE 2007"/>
    <w:basedOn w:val="Normal"/>
    <w:link w:val="FootnoteTextChar"/>
    <w:uiPriority w:val="99"/>
    <w:unhideWhenUsed/>
    <w:rsid w:val="00B0255C"/>
    <w:pPr>
      <w:jc w:val="left"/>
    </w:pPr>
    <w:rPr>
      <w:rFonts w:eastAsia="Times New Roman" w:cs="Times New Roman"/>
      <w:sz w:val="20"/>
      <w:szCs w:val="20"/>
    </w:rPr>
  </w:style>
  <w:style w:type="character" w:styleId="FootnoteTextChar" w:customStyle="1">
    <w:name w:val="Footnote Text Char"/>
    <w:aliases w:val="Footnote Text - MITRE 2007 Char"/>
    <w:basedOn w:val="DefaultParagraphFont"/>
    <w:link w:val="FootnoteText"/>
    <w:uiPriority w:val="99"/>
    <w:rsid w:val="00B0255C"/>
    <w:rPr>
      <w:rFonts w:ascii="Times New Roman" w:hAnsi="Times New Roman" w:eastAsia="Times New Roman" w:cs="Times New Roman"/>
      <w:sz w:val="20"/>
      <w:szCs w:val="20"/>
    </w:rPr>
  </w:style>
  <w:style w:type="character" w:styleId="FootnoteReference">
    <w:name w:val="footnote reference"/>
    <w:aliases w:val="Footnote Reference - MITRE 2007"/>
    <w:basedOn w:val="DefaultParagraphFont"/>
    <w:unhideWhenUsed/>
    <w:rsid w:val="00B0255C"/>
    <w:rPr>
      <w:vertAlign w:val="superscript"/>
    </w:rPr>
  </w:style>
  <w:style w:type="table" w:styleId="GridTable4-Accent3">
    <w:name w:val="Grid Table 4 Accent 3"/>
    <w:basedOn w:val="TableNormal"/>
    <w:uiPriority w:val="49"/>
    <w:rsid w:val="0014753E"/>
    <w:pPr>
      <w:spacing w:after="0"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blPr/>
      <w:tcPr>
        <w:tcBorders>
          <w:top w:val="double" w:color="A5A5A5" w:themeColor="accent3"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4">
    <w:name w:val="toc 4"/>
    <w:basedOn w:val="Normal"/>
    <w:next w:val="Normal"/>
    <w:autoRedefine/>
    <w:uiPriority w:val="39"/>
    <w:unhideWhenUsed/>
    <w:rsid w:val="000D145B"/>
    <w:pPr>
      <w:spacing w:after="100" w:line="259" w:lineRule="auto"/>
      <w:ind w:left="660"/>
      <w:jc w:val="left"/>
    </w:pPr>
    <w:rPr>
      <w:rFonts w:asciiTheme="minorHAnsi" w:hAnsiTheme="minorHAnsi" w:eastAsiaTheme="minorEastAsia"/>
      <w:sz w:val="22"/>
    </w:rPr>
  </w:style>
  <w:style w:type="paragraph" w:styleId="TOC6">
    <w:name w:val="toc 6"/>
    <w:basedOn w:val="Normal"/>
    <w:next w:val="Normal"/>
    <w:autoRedefine/>
    <w:uiPriority w:val="39"/>
    <w:unhideWhenUsed/>
    <w:rsid w:val="000D145B"/>
    <w:pPr>
      <w:spacing w:after="100" w:line="259" w:lineRule="auto"/>
      <w:ind w:left="1100"/>
      <w:jc w:val="left"/>
    </w:pPr>
    <w:rPr>
      <w:rFonts w:asciiTheme="minorHAnsi" w:hAnsiTheme="minorHAnsi" w:eastAsiaTheme="minorEastAsia"/>
      <w:sz w:val="22"/>
    </w:rPr>
  </w:style>
  <w:style w:type="paragraph" w:styleId="TOC7">
    <w:name w:val="toc 7"/>
    <w:basedOn w:val="Normal"/>
    <w:next w:val="Normal"/>
    <w:autoRedefine/>
    <w:uiPriority w:val="39"/>
    <w:unhideWhenUsed/>
    <w:rsid w:val="000D145B"/>
    <w:pPr>
      <w:spacing w:after="100" w:line="259" w:lineRule="auto"/>
      <w:ind w:left="1320"/>
      <w:jc w:val="left"/>
    </w:pPr>
    <w:rPr>
      <w:rFonts w:asciiTheme="minorHAnsi" w:hAnsiTheme="minorHAnsi" w:eastAsiaTheme="minorEastAsia"/>
      <w:sz w:val="22"/>
    </w:rPr>
  </w:style>
  <w:style w:type="paragraph" w:styleId="TOC8">
    <w:name w:val="toc 8"/>
    <w:basedOn w:val="Normal"/>
    <w:next w:val="Normal"/>
    <w:autoRedefine/>
    <w:uiPriority w:val="39"/>
    <w:unhideWhenUsed/>
    <w:rsid w:val="000D145B"/>
    <w:pPr>
      <w:spacing w:after="100" w:line="259" w:lineRule="auto"/>
      <w:ind w:left="1540"/>
      <w:jc w:val="left"/>
    </w:pPr>
    <w:rPr>
      <w:rFonts w:asciiTheme="minorHAnsi" w:hAnsiTheme="minorHAnsi" w:eastAsiaTheme="minorEastAsia"/>
      <w:sz w:val="22"/>
    </w:rPr>
  </w:style>
  <w:style w:type="paragraph" w:styleId="TOC9">
    <w:name w:val="toc 9"/>
    <w:basedOn w:val="Normal"/>
    <w:next w:val="Normal"/>
    <w:autoRedefine/>
    <w:uiPriority w:val="39"/>
    <w:unhideWhenUsed/>
    <w:rsid w:val="000D145B"/>
    <w:pPr>
      <w:spacing w:after="100" w:line="259" w:lineRule="auto"/>
      <w:ind w:left="1760"/>
      <w:jc w:val="left"/>
    </w:pPr>
    <w:rPr>
      <w:rFonts w:asciiTheme="minorHAnsi" w:hAnsiTheme="minorHAnsi" w:eastAsiaTheme="minorEastAsia"/>
      <w:sz w:val="22"/>
    </w:rPr>
  </w:style>
  <w:style w:type="character" w:styleId="UnresolvedMention">
    <w:name w:val="Unresolved Mention"/>
    <w:basedOn w:val="DefaultParagraphFont"/>
    <w:uiPriority w:val="99"/>
    <w:semiHidden/>
    <w:unhideWhenUsed/>
    <w:rsid w:val="000D145B"/>
    <w:rPr>
      <w:color w:val="605E5C"/>
      <w:shd w:val="clear" w:color="auto" w:fill="E1DFDD"/>
    </w:rPr>
  </w:style>
  <w:style w:type="paragraph" w:styleId="Revision">
    <w:name w:val="Revision"/>
    <w:hidden/>
    <w:uiPriority w:val="99"/>
    <w:semiHidden/>
    <w:rsid w:val="00D5642D"/>
    <w:pPr>
      <w:spacing w:after="0" w:line="240" w:lineRule="auto"/>
    </w:pPr>
    <w:rPr>
      <w:rFonts w:ascii="Times New Roman" w:hAnsi="Times New Roman"/>
      <w:sz w:val="24"/>
    </w:rPr>
  </w:style>
  <w:style w:type="character" w:styleId="ui-provider" w:customStyle="1">
    <w:name w:val="ui-provider"/>
    <w:basedOn w:val="DefaultParagraphFont"/>
    <w:rsid w:val="009D5C74"/>
  </w:style>
  <w:style w:type="paragraph" w:styleId="PolicyHeaderFill" w:customStyle="1">
    <w:name w:val="Policy Header Fill"/>
    <w:basedOn w:val="Normal"/>
    <w:rsid w:val="00A33AD3"/>
    <w:pPr>
      <w:jc w:val="center"/>
    </w:pPr>
    <w:rPr>
      <w:rFonts w:ascii="Arial" w:hAnsi="Arial" w:eastAsia="Times New Roman" w:cs="Times New Roman"/>
      <w:sz w:val="20"/>
      <w:szCs w:val="20"/>
    </w:rPr>
  </w:style>
  <w:style w:type="paragraph" w:styleId="FooterTableHeader" w:customStyle="1">
    <w:name w:val="Footer Table Header"/>
    <w:basedOn w:val="Normal"/>
    <w:rsid w:val="00A33AD3"/>
    <w:pPr>
      <w:widowControl w:val="0"/>
      <w:jc w:val="center"/>
    </w:pPr>
    <w:rPr>
      <w:rFonts w:ascii="Arial" w:hAnsi="Arial" w:eastAsia="Times New Roman" w:cs="Times New Roman"/>
      <w:b/>
      <w:bCs/>
      <w:color w:val="00527A"/>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353536">
      <w:bodyDiv w:val="1"/>
      <w:marLeft w:val="0"/>
      <w:marRight w:val="0"/>
      <w:marTop w:val="0"/>
      <w:marBottom w:val="0"/>
      <w:divBdr>
        <w:top w:val="none" w:sz="0" w:space="0" w:color="auto"/>
        <w:left w:val="none" w:sz="0" w:space="0" w:color="auto"/>
        <w:bottom w:val="none" w:sz="0" w:space="0" w:color="auto"/>
        <w:right w:val="none" w:sz="0" w:space="0" w:color="auto"/>
      </w:divBdr>
    </w:div>
    <w:div w:id="218251900">
      <w:bodyDiv w:val="1"/>
      <w:marLeft w:val="0"/>
      <w:marRight w:val="0"/>
      <w:marTop w:val="0"/>
      <w:marBottom w:val="0"/>
      <w:divBdr>
        <w:top w:val="none" w:sz="0" w:space="0" w:color="auto"/>
        <w:left w:val="none" w:sz="0" w:space="0" w:color="auto"/>
        <w:bottom w:val="none" w:sz="0" w:space="0" w:color="auto"/>
        <w:right w:val="none" w:sz="0" w:space="0" w:color="auto"/>
      </w:divBdr>
    </w:div>
    <w:div w:id="612247804">
      <w:bodyDiv w:val="1"/>
      <w:marLeft w:val="0"/>
      <w:marRight w:val="0"/>
      <w:marTop w:val="0"/>
      <w:marBottom w:val="0"/>
      <w:divBdr>
        <w:top w:val="none" w:sz="0" w:space="0" w:color="auto"/>
        <w:left w:val="none" w:sz="0" w:space="0" w:color="auto"/>
        <w:bottom w:val="none" w:sz="0" w:space="0" w:color="auto"/>
        <w:right w:val="none" w:sz="0" w:space="0" w:color="auto"/>
      </w:divBdr>
    </w:div>
    <w:div w:id="667943255">
      <w:bodyDiv w:val="1"/>
      <w:marLeft w:val="0"/>
      <w:marRight w:val="0"/>
      <w:marTop w:val="0"/>
      <w:marBottom w:val="0"/>
      <w:divBdr>
        <w:top w:val="none" w:sz="0" w:space="0" w:color="auto"/>
        <w:left w:val="none" w:sz="0" w:space="0" w:color="auto"/>
        <w:bottom w:val="none" w:sz="0" w:space="0" w:color="auto"/>
        <w:right w:val="none" w:sz="0" w:space="0" w:color="auto"/>
      </w:divBdr>
    </w:div>
    <w:div w:id="1161626055">
      <w:bodyDiv w:val="1"/>
      <w:marLeft w:val="0"/>
      <w:marRight w:val="0"/>
      <w:marTop w:val="0"/>
      <w:marBottom w:val="0"/>
      <w:divBdr>
        <w:top w:val="none" w:sz="0" w:space="0" w:color="auto"/>
        <w:left w:val="none" w:sz="0" w:space="0" w:color="auto"/>
        <w:bottom w:val="none" w:sz="0" w:space="0" w:color="auto"/>
        <w:right w:val="none" w:sz="0" w:space="0" w:color="auto"/>
      </w:divBdr>
    </w:div>
    <w:div w:id="1796101880">
      <w:bodyDiv w:val="1"/>
      <w:marLeft w:val="0"/>
      <w:marRight w:val="0"/>
      <w:marTop w:val="0"/>
      <w:marBottom w:val="0"/>
      <w:divBdr>
        <w:top w:val="none" w:sz="0" w:space="0" w:color="auto"/>
        <w:left w:val="none" w:sz="0" w:space="0" w:color="auto"/>
        <w:bottom w:val="none" w:sz="0" w:space="0" w:color="auto"/>
        <w:right w:val="none" w:sz="0" w:space="0" w:color="auto"/>
      </w:divBdr>
    </w:div>
    <w:div w:id="2137869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eader" Target="header2.xml" Id="rId13" /><Relationship Type="http://schemas.openxmlformats.org/officeDocument/2006/relationships/header" Target="header5.xml" Id="rId18" /><Relationship Type="http://schemas.openxmlformats.org/officeDocument/2006/relationships/header" Target="header8.xml" Id="rId26" /><Relationship Type="http://schemas.openxmlformats.org/officeDocument/2006/relationships/customXml" Target="../customXml/item3.xml" Id="rId3" /><Relationship Type="http://schemas.openxmlformats.org/officeDocument/2006/relationships/image" Target="media/image3.png" Id="rId21" /><Relationship Type="http://schemas.openxmlformats.org/officeDocument/2006/relationships/settings" Target="settings.xml" Id="rId7" /><Relationship Type="http://schemas.openxmlformats.org/officeDocument/2006/relationships/header" Target="header1.xml" Id="rId12" /><Relationship Type="http://schemas.openxmlformats.org/officeDocument/2006/relationships/footer" Target="footer2.xml" Id="rId17" /><Relationship Type="http://schemas.openxmlformats.org/officeDocument/2006/relationships/footer" Target="footer3.xml" Id="rId25" /><Relationship Type="http://schemas.openxmlformats.org/officeDocument/2006/relationships/customXml" Target="../customXml/item2.xml" Id="rId2" /><Relationship Type="http://schemas.openxmlformats.org/officeDocument/2006/relationships/header" Target="header4.xml" Id="rId16" /><Relationship Type="http://schemas.openxmlformats.org/officeDocument/2006/relationships/image" Target="media/image2.png" Id="rId20" /><Relationship Type="http://schemas.openxmlformats.org/officeDocument/2006/relationships/theme" Target="theme/theme1.xml"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jpeg" Id="rId11" /><Relationship Type="http://schemas.openxmlformats.org/officeDocument/2006/relationships/header" Target="header7.xml" Id="rId24" /><Relationship Type="http://schemas.openxmlformats.org/officeDocument/2006/relationships/numbering" Target="numbering.xml" Id="rId5" /><Relationship Type="http://schemas.openxmlformats.org/officeDocument/2006/relationships/header" Target="header3.xml" Id="rId15" /><Relationship Type="http://schemas.openxmlformats.org/officeDocument/2006/relationships/header" Target="header6.xml" Id="rId23" /><Relationship Type="http://schemas.microsoft.com/office/2011/relationships/people" Target="people.xml" Id="rId28" /><Relationship Type="http://schemas.openxmlformats.org/officeDocument/2006/relationships/endnotes" Target="endnotes.xml" Id="rId10" /><Relationship Type="http://schemas.openxmlformats.org/officeDocument/2006/relationships/hyperlink" Target="https://www.archives.gov/cui/registry/category-list" TargetMode="External"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1.xml" Id="rId14" /><Relationship Type="http://schemas.openxmlformats.org/officeDocument/2006/relationships/image" Target="media/image4.png" Id="rId22" /><Relationship Type="http://schemas.openxmlformats.org/officeDocument/2006/relationships/fontTable" Target="fontTable.xml" Id="rId27" /></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0A21540FB624D49A6A7E20BC8203FA4" ma:contentTypeVersion="5" ma:contentTypeDescription="Create a new document." ma:contentTypeScope="" ma:versionID="1e28aa30fe5acee7450318b0883991f0">
  <xsd:schema xmlns:xsd="http://www.w3.org/2001/XMLSchema" xmlns:xs="http://www.w3.org/2001/XMLSchema" xmlns:p="http://schemas.microsoft.com/office/2006/metadata/properties" xmlns:ns1="http://schemas.microsoft.com/sharepoint/v3" xmlns:ns2="24c43a35-bfda-48ae-b22b-cd3d11d97963" targetNamespace="http://schemas.microsoft.com/office/2006/metadata/properties" ma:root="true" ma:fieldsID="40a74ff47471cfc095cdd47680d33d53" ns1:_="" ns2:_="">
    <xsd:import namespace="http://schemas.microsoft.com/sharepoint/v3"/>
    <xsd:import namespace="24c43a35-bfda-48ae-b22b-cd3d11d9796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1" nillable="true" ma:displayName="Unified Compliance Policy Properties" ma:hidden="true" ma:internalName="_ip_UnifiedCompliancePolicyProperties">
      <xsd:simpleType>
        <xsd:restriction base="dms:Note"/>
      </xsd:simpleType>
    </xsd:element>
    <xsd:element name="_ip_UnifiedCompliancePolicyUIAction" ma:index="12"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4c43a35-bfda-48ae-b22b-cd3d11d979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0D0667E-D9E3-4741-9E82-96188A858D87}">
  <ds:schemaRefs>
    <ds:schemaRef ds:uri="http://schemas.openxmlformats.org/officeDocument/2006/bibliography"/>
  </ds:schemaRefs>
</ds:datastoreItem>
</file>

<file path=customXml/itemProps2.xml><?xml version="1.0" encoding="utf-8"?>
<ds:datastoreItem xmlns:ds="http://schemas.openxmlformats.org/officeDocument/2006/customXml" ds:itemID="{51A61690-03DA-4872-ADE1-5D320B194140}">
  <ds:schemaRefs>
    <ds:schemaRef ds:uri="http://schemas.microsoft.com/sharepoint/v3/contenttype/forms"/>
  </ds:schemaRefs>
</ds:datastoreItem>
</file>

<file path=customXml/itemProps3.xml><?xml version="1.0" encoding="utf-8"?>
<ds:datastoreItem xmlns:ds="http://schemas.openxmlformats.org/officeDocument/2006/customXml" ds:itemID="{C98F2C8F-AC66-4364-A010-B04E244087B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D684194-6B87-4CBC-9259-4E9087F21FD3}"/>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Manager/>
  <ap:Company>ICI Services, LLC</ap:Company>
  <ap:SharedDoc>false</ap:SharedDoc>
  <ap:HyperlinkBase/>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Eric Rockwell</dc:creator>
  <keywords/>
  <dc:description/>
  <lastModifiedBy>Lake Jasper</lastModifiedBy>
  <revision>80</revision>
  <lastPrinted>2024-03-10T17:16:00.0000000Z</lastPrinted>
  <dcterms:created xsi:type="dcterms:W3CDTF">2024-03-10T17:16:00.0000000Z</dcterms:created>
  <dcterms:modified xsi:type="dcterms:W3CDTF">2025-12-03T22:38:09.4065157Z</dcterms:modified>
  <category/>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0x01010020A21540FB624D49A6A7E20BC8203FA4</vt:lpwstr>
  </property>
  <property fmtid="{D5CDD505-2E9C-101B-9397-08002B2CF9AE}" pid="3" name="MediaServiceImageTags">
    <vt:lpwstr/>
  </property>
  <property fmtid="{D5CDD505-2E9C-101B-9397-08002B2CF9AE}" pid="4" name="docLang">
    <vt:lpwstr>en</vt:lpwstr>
  </property>
</Properties>
</file>